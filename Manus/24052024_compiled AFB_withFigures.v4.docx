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AAC24" w14:textId="77777777" w:rsidR="004874BD" w:rsidRPr="00157A05" w:rsidRDefault="004874BD" w:rsidP="0063031D">
      <w:pPr>
        <w:pStyle w:val="Title"/>
        <w:spacing w:line="480" w:lineRule="auto"/>
        <w:rPr>
          <w:rFonts w:cs="Arial"/>
          <w:sz w:val="28"/>
          <w:szCs w:val="28"/>
        </w:rPr>
      </w:pPr>
      <w:r w:rsidRPr="00157A05">
        <w:rPr>
          <w:rFonts w:cs="Arial"/>
          <w:sz w:val="28"/>
          <w:szCs w:val="28"/>
        </w:rPr>
        <w:t>Cropping system modulates the effect of drought on ammonia-oxidizing communities</w:t>
      </w:r>
    </w:p>
    <w:p w14:paraId="473AA843" w14:textId="77777777" w:rsidR="004874BD" w:rsidRPr="00157A05" w:rsidRDefault="004874BD" w:rsidP="0063031D">
      <w:pPr>
        <w:spacing w:after="0" w:line="480" w:lineRule="auto"/>
        <w:jc w:val="both"/>
        <w:rPr>
          <w:rFonts w:ascii="Arial" w:hAnsi="Arial" w:cs="Arial"/>
          <w:lang w:val="en-GB"/>
        </w:rPr>
      </w:pPr>
    </w:p>
    <w:p w14:paraId="3055DB3F" w14:textId="2D8A3CB5" w:rsidR="004874BD" w:rsidRPr="00157A05" w:rsidRDefault="004874BD" w:rsidP="0063031D">
      <w:pPr>
        <w:spacing w:after="0" w:line="480" w:lineRule="auto"/>
        <w:jc w:val="both"/>
        <w:rPr>
          <w:rFonts w:ascii="Arial" w:hAnsi="Arial" w:cs="Arial"/>
          <w:lang w:val="en-GB"/>
        </w:rPr>
      </w:pPr>
      <w:r w:rsidRPr="00157A05">
        <w:rPr>
          <w:rFonts w:ascii="Arial" w:hAnsi="Arial" w:cs="Arial"/>
          <w:lang w:val="en-GB"/>
        </w:rPr>
        <w:t>Ari Fina Bintarti</w:t>
      </w:r>
      <w:r w:rsidRPr="00157A05">
        <w:rPr>
          <w:rFonts w:ascii="Arial" w:hAnsi="Arial" w:cs="Arial"/>
          <w:vertAlign w:val="superscript"/>
          <w:lang w:val="en-GB"/>
        </w:rPr>
        <w:t>1</w:t>
      </w:r>
      <w:r w:rsidRPr="00157A05">
        <w:rPr>
          <w:rFonts w:ascii="Arial" w:hAnsi="Arial" w:cs="Arial"/>
          <w:lang w:val="en-GB"/>
        </w:rPr>
        <w:t>, Elena Kost</w:t>
      </w:r>
      <w:r w:rsidRPr="00157A05">
        <w:rPr>
          <w:rFonts w:ascii="Arial" w:hAnsi="Arial" w:cs="Arial"/>
          <w:vertAlign w:val="superscript"/>
          <w:lang w:val="en-GB"/>
        </w:rPr>
        <w:t>2</w:t>
      </w:r>
      <w:r w:rsidRPr="00157A05">
        <w:rPr>
          <w:rFonts w:ascii="Arial" w:hAnsi="Arial" w:cs="Arial"/>
          <w:lang w:val="en-GB"/>
        </w:rPr>
        <w:t>, Dominika Kundel</w:t>
      </w:r>
      <w:r w:rsidRPr="00157A05">
        <w:rPr>
          <w:rFonts w:ascii="Arial" w:hAnsi="Arial" w:cs="Arial"/>
          <w:vertAlign w:val="superscript"/>
          <w:lang w:val="en-GB"/>
        </w:rPr>
        <w:t>3</w:t>
      </w:r>
      <w:r w:rsidRPr="00157A05">
        <w:rPr>
          <w:rFonts w:ascii="Arial" w:hAnsi="Arial" w:cs="Arial"/>
          <w:lang w:val="en-GB"/>
        </w:rPr>
        <w:t>, Rafaela Feola Conz</w:t>
      </w:r>
      <w:r w:rsidRPr="00157A05">
        <w:rPr>
          <w:rFonts w:ascii="Arial" w:hAnsi="Arial" w:cs="Arial"/>
          <w:vertAlign w:val="superscript"/>
          <w:lang w:val="en-GB"/>
        </w:rPr>
        <w:t>2</w:t>
      </w:r>
      <w:r w:rsidRPr="00157A05">
        <w:rPr>
          <w:rFonts w:ascii="Arial" w:hAnsi="Arial" w:cs="Arial"/>
          <w:lang w:val="en-GB"/>
        </w:rPr>
        <w:t>, Paul Mäder</w:t>
      </w:r>
      <w:r w:rsidRPr="00157A05">
        <w:rPr>
          <w:rFonts w:ascii="Arial" w:hAnsi="Arial" w:cs="Arial"/>
          <w:vertAlign w:val="superscript"/>
          <w:lang w:val="en-GB"/>
        </w:rPr>
        <w:t>3</w:t>
      </w:r>
      <w:r w:rsidRPr="00157A05">
        <w:rPr>
          <w:rFonts w:ascii="Arial" w:hAnsi="Arial" w:cs="Arial"/>
          <w:lang w:val="en-GB"/>
        </w:rPr>
        <w:t>, Hans-Martin Krause</w:t>
      </w:r>
      <w:r w:rsidRPr="00157A05">
        <w:rPr>
          <w:rFonts w:ascii="Arial" w:hAnsi="Arial" w:cs="Arial"/>
          <w:vertAlign w:val="superscript"/>
          <w:lang w:val="en-GB"/>
        </w:rPr>
        <w:t>3</w:t>
      </w:r>
      <w:r w:rsidRPr="00157A05">
        <w:rPr>
          <w:rFonts w:ascii="Arial" w:hAnsi="Arial" w:cs="Arial"/>
          <w:lang w:val="en-GB"/>
        </w:rPr>
        <w:t>, Jochen Mayer</w:t>
      </w:r>
      <w:r w:rsidRPr="00157A05">
        <w:rPr>
          <w:rFonts w:ascii="Arial" w:hAnsi="Arial" w:cs="Arial"/>
          <w:vertAlign w:val="superscript"/>
          <w:lang w:val="en-GB"/>
        </w:rPr>
        <w:t>4</w:t>
      </w:r>
      <w:r w:rsidRPr="00157A05">
        <w:rPr>
          <w:rFonts w:ascii="Arial" w:hAnsi="Arial" w:cs="Arial"/>
          <w:lang w:val="en-GB"/>
        </w:rPr>
        <w:t xml:space="preserve">, </w:t>
      </w:r>
      <w:r w:rsidR="0019212C" w:rsidRPr="00157A05">
        <w:rPr>
          <w:rFonts w:ascii="Arial" w:hAnsi="Arial" w:cs="Arial"/>
          <w:lang w:val="en-GB"/>
        </w:rPr>
        <w:t>Laurent Philippot</w:t>
      </w:r>
      <w:r w:rsidR="0019212C" w:rsidRPr="00157A05">
        <w:rPr>
          <w:rFonts w:ascii="Arial" w:hAnsi="Arial" w:cs="Arial"/>
          <w:vertAlign w:val="superscript"/>
          <w:lang w:val="en-GB"/>
        </w:rPr>
        <w:t>1</w:t>
      </w:r>
      <w:r w:rsidR="0019212C">
        <w:rPr>
          <w:rFonts w:ascii="Arial" w:hAnsi="Arial" w:cs="Arial"/>
          <w:vertAlign w:val="superscript"/>
          <w:lang w:val="en-GB"/>
        </w:rPr>
        <w:t>*</w:t>
      </w:r>
      <w:r w:rsidRPr="00157A05">
        <w:rPr>
          <w:rFonts w:ascii="Arial" w:hAnsi="Arial" w:cs="Arial"/>
          <w:lang w:val="en-GB"/>
        </w:rPr>
        <w:t>,</w:t>
      </w:r>
      <w:r w:rsidR="0019212C" w:rsidRPr="0019212C">
        <w:rPr>
          <w:rFonts w:ascii="Arial" w:hAnsi="Arial" w:cs="Arial"/>
          <w:lang w:val="en-GB"/>
        </w:rPr>
        <w:t xml:space="preserve"> </w:t>
      </w:r>
      <w:r w:rsidR="0019212C" w:rsidRPr="00157A05">
        <w:rPr>
          <w:rFonts w:ascii="Arial" w:hAnsi="Arial" w:cs="Arial"/>
          <w:lang w:val="en-GB"/>
        </w:rPr>
        <w:t>and Martin Hartmann</w:t>
      </w:r>
      <w:r w:rsidR="0019212C" w:rsidRPr="00157A05">
        <w:rPr>
          <w:rFonts w:ascii="Arial" w:hAnsi="Arial" w:cs="Arial"/>
          <w:vertAlign w:val="superscript"/>
          <w:lang w:val="en-GB"/>
        </w:rPr>
        <w:t>2</w:t>
      </w:r>
      <w:r w:rsidR="0019212C">
        <w:rPr>
          <w:rFonts w:ascii="Arial" w:hAnsi="Arial" w:cs="Arial"/>
          <w:vertAlign w:val="superscript"/>
          <w:lang w:val="en-GB"/>
        </w:rPr>
        <w:t xml:space="preserve">  </w:t>
      </w:r>
    </w:p>
    <w:p w14:paraId="68C8CF9C" w14:textId="77777777" w:rsidR="004874BD" w:rsidRPr="00157A05" w:rsidRDefault="004874BD" w:rsidP="0063031D">
      <w:pPr>
        <w:spacing w:after="0" w:line="480" w:lineRule="auto"/>
        <w:jc w:val="both"/>
        <w:rPr>
          <w:rFonts w:ascii="Arial" w:hAnsi="Arial" w:cs="Arial"/>
          <w:lang w:val="en-GB"/>
        </w:rPr>
      </w:pPr>
    </w:p>
    <w:p w14:paraId="7AD177B3" w14:textId="2B47AA05" w:rsidR="004874BD" w:rsidRDefault="004874BD" w:rsidP="0063031D">
      <w:pPr>
        <w:spacing w:after="0" w:line="480" w:lineRule="auto"/>
        <w:jc w:val="both"/>
        <w:rPr>
          <w:rFonts w:ascii="Arial" w:hAnsi="Arial" w:cs="Arial"/>
          <w:lang w:val="en-GB"/>
        </w:rPr>
      </w:pPr>
      <w:r w:rsidRPr="00157A05">
        <w:rPr>
          <w:rFonts w:ascii="Arial" w:hAnsi="Arial" w:cs="Arial"/>
          <w:vertAlign w:val="superscript"/>
          <w:lang w:val="en-GB"/>
        </w:rPr>
        <w:t>1</w:t>
      </w:r>
      <w:r w:rsidR="00C85D31" w:rsidRPr="00C85D31">
        <w:rPr>
          <w:rFonts w:ascii="Arial" w:hAnsi="Arial" w:cs="Arial"/>
          <w:lang w:val="en-GB"/>
        </w:rPr>
        <w:t>Université Bourgogne Franche-Comté, INRAE, AgroSup Dijon, Agroécologie</w:t>
      </w:r>
      <w:r w:rsidRPr="00157A05">
        <w:rPr>
          <w:rFonts w:ascii="Arial" w:hAnsi="Arial" w:cs="Arial"/>
          <w:lang w:val="en-GB"/>
        </w:rPr>
        <w:t>, France;</w:t>
      </w:r>
      <w:r w:rsidRPr="00157A05">
        <w:rPr>
          <w:rFonts w:ascii="Arial" w:hAnsi="Arial" w:cs="Arial"/>
          <w:vertAlign w:val="superscript"/>
          <w:lang w:val="en-GB"/>
        </w:rPr>
        <w:t xml:space="preserve"> 2</w:t>
      </w:r>
      <w:r w:rsidRPr="00157A05">
        <w:rPr>
          <w:rFonts w:ascii="Arial" w:hAnsi="Arial" w:cs="Arial"/>
          <w:lang w:val="en-GB"/>
        </w:rPr>
        <w:t xml:space="preserve">Institute of Agricultural Sciences, Department of Environmental Systems Science, ETH Zurich, Zurich, Switzerland; </w:t>
      </w:r>
      <w:r w:rsidRPr="00157A05">
        <w:rPr>
          <w:rFonts w:ascii="Arial" w:hAnsi="Arial" w:cs="Arial"/>
          <w:vertAlign w:val="superscript"/>
          <w:lang w:val="en-GB"/>
        </w:rPr>
        <w:t>3</w:t>
      </w:r>
      <w:r w:rsidRPr="00157A05">
        <w:rPr>
          <w:rFonts w:ascii="Arial" w:hAnsi="Arial" w:cs="Arial"/>
          <w:lang w:val="en-GB"/>
        </w:rPr>
        <w:t xml:space="preserve">Department of Soil Science, Research Institute of Organic Agriculture, Frick, Switzerland; </w:t>
      </w:r>
      <w:r w:rsidRPr="00157A05">
        <w:rPr>
          <w:rFonts w:ascii="Arial" w:hAnsi="Arial" w:cs="Arial"/>
          <w:vertAlign w:val="superscript"/>
          <w:lang w:val="en-GB"/>
        </w:rPr>
        <w:t>4</w:t>
      </w:r>
      <w:r w:rsidRPr="00157A05">
        <w:rPr>
          <w:rFonts w:ascii="Arial" w:hAnsi="Arial" w:cs="Arial"/>
          <w:lang w:val="en-GB"/>
        </w:rPr>
        <w:t>Nutrient Flows, Institute for Sustainability Sciences, Agroscope, Zurich, Switzerland</w:t>
      </w:r>
    </w:p>
    <w:p w14:paraId="118A017C" w14:textId="77777777" w:rsidR="00DE75F1" w:rsidRPr="00157A05" w:rsidRDefault="00DE75F1" w:rsidP="0063031D">
      <w:pPr>
        <w:spacing w:after="0" w:line="480" w:lineRule="auto"/>
        <w:jc w:val="both"/>
        <w:rPr>
          <w:rFonts w:ascii="Arial" w:hAnsi="Arial" w:cs="Arial"/>
          <w:lang w:val="en-GB"/>
        </w:rPr>
      </w:pPr>
    </w:p>
    <w:p w14:paraId="50E9FAAC" w14:textId="42991E5B" w:rsidR="004874BD" w:rsidRPr="00EC1526" w:rsidRDefault="0019212C" w:rsidP="0063031D">
      <w:pPr>
        <w:spacing w:line="480" w:lineRule="auto"/>
        <w:jc w:val="both"/>
        <w:rPr>
          <w:rFonts w:ascii="Arial" w:hAnsi="Arial" w:cs="Arial"/>
          <w:lang w:val="en-GB"/>
        </w:rPr>
      </w:pPr>
      <w:r>
        <w:rPr>
          <w:rFonts w:ascii="Arial" w:hAnsi="Arial" w:cs="Arial"/>
          <w:lang w:val="en-GB"/>
        </w:rPr>
        <w:t xml:space="preserve">* </w:t>
      </w:r>
      <w:r w:rsidRPr="00EC1526">
        <w:rPr>
          <w:rFonts w:ascii="Arial" w:hAnsi="Arial" w:cs="Arial"/>
          <w:lang w:val="en-GB"/>
        </w:rPr>
        <w:t>Corresponding author</w:t>
      </w:r>
    </w:p>
    <w:p w14:paraId="3B428103" w14:textId="3F791A99" w:rsidR="00DD65DA" w:rsidRPr="0030704A" w:rsidRDefault="00000000" w:rsidP="0063031D">
      <w:pPr>
        <w:spacing w:after="0" w:line="480" w:lineRule="auto"/>
        <w:jc w:val="both"/>
        <w:rPr>
          <w:rFonts w:ascii="Arial" w:hAnsi="Arial" w:cs="Arial"/>
          <w:lang w:val="en-GB"/>
        </w:rPr>
      </w:pPr>
      <w:hyperlink r:id="rId8" w:history="1">
        <w:r w:rsidR="00DE75F1" w:rsidRPr="0030704A">
          <w:rPr>
            <w:rStyle w:val="Hyperlink"/>
            <w:rFonts w:ascii="Arial" w:hAnsi="Arial" w:cs="Arial"/>
            <w:lang w:val="en-GB"/>
          </w:rPr>
          <w:t>Laurent.philippot@inrae.fr</w:t>
        </w:r>
      </w:hyperlink>
    </w:p>
    <w:p w14:paraId="44D254FF" w14:textId="77777777" w:rsidR="00DE75F1" w:rsidRPr="00157A05" w:rsidRDefault="00DE75F1" w:rsidP="0063031D">
      <w:pPr>
        <w:spacing w:after="0" w:line="480" w:lineRule="auto"/>
        <w:jc w:val="both"/>
        <w:rPr>
          <w:rFonts w:ascii="Arial" w:hAnsi="Arial" w:cs="Arial"/>
          <w:b/>
          <w:bCs/>
          <w:lang w:val="en-GB"/>
        </w:rPr>
      </w:pPr>
    </w:p>
    <w:p w14:paraId="65ECEACA" w14:textId="0D03B46C" w:rsidR="00E630E8" w:rsidRPr="00C516A5" w:rsidRDefault="00E630E8" w:rsidP="0063031D">
      <w:pPr>
        <w:spacing w:after="0" w:line="480" w:lineRule="auto"/>
        <w:jc w:val="both"/>
        <w:rPr>
          <w:ins w:id="0" w:author="Ari Fina Bintarti" w:date="2024-05-24T09:32:00Z"/>
          <w:rFonts w:ascii="Arial" w:hAnsi="Arial" w:cs="Arial"/>
          <w:b/>
          <w:bCs/>
          <w:sz w:val="24"/>
          <w:szCs w:val="24"/>
          <w:lang w:val="en-GB"/>
          <w:rPrChange w:id="1" w:author="Ari Fina Bintarti" w:date="2024-05-24T09:45:00Z">
            <w:rPr>
              <w:ins w:id="2" w:author="Ari Fina Bintarti" w:date="2024-05-24T09:32:00Z"/>
              <w:rFonts w:ascii="Arial" w:hAnsi="Arial" w:cs="Arial"/>
              <w:b/>
              <w:bCs/>
              <w:lang w:val="en-GB"/>
            </w:rPr>
          </w:rPrChange>
        </w:rPr>
      </w:pPr>
      <w:ins w:id="3" w:author="Ari Fina Bintarti" w:date="2024-05-24T09:17:00Z">
        <w:r w:rsidRPr="00C516A5">
          <w:rPr>
            <w:rFonts w:ascii="Arial" w:hAnsi="Arial" w:cs="Arial"/>
            <w:b/>
            <w:bCs/>
            <w:sz w:val="24"/>
            <w:szCs w:val="24"/>
            <w:lang w:val="en-GB"/>
            <w:rPrChange w:id="4" w:author="Ari Fina Bintarti" w:date="2024-05-24T09:45:00Z">
              <w:rPr>
                <w:rFonts w:ascii="Arial" w:hAnsi="Arial" w:cs="Arial"/>
                <w:b/>
                <w:bCs/>
                <w:lang w:val="en-GB"/>
              </w:rPr>
            </w:rPrChange>
          </w:rPr>
          <w:t>H</w:t>
        </w:r>
      </w:ins>
      <w:ins w:id="5" w:author="Ari Fina Bintarti" w:date="2024-05-24T09:46:00Z">
        <w:r w:rsidR="00C516A5">
          <w:rPr>
            <w:rFonts w:ascii="Arial" w:hAnsi="Arial" w:cs="Arial"/>
            <w:b/>
            <w:bCs/>
            <w:sz w:val="24"/>
            <w:szCs w:val="24"/>
            <w:lang w:val="en-GB"/>
          </w:rPr>
          <w:t>ighlights</w:t>
        </w:r>
      </w:ins>
    </w:p>
    <w:p w14:paraId="03E7A6B5" w14:textId="77777777" w:rsidR="004A0573" w:rsidRDefault="004A0573" w:rsidP="0063031D">
      <w:pPr>
        <w:spacing w:after="0" w:line="480" w:lineRule="auto"/>
        <w:jc w:val="both"/>
        <w:rPr>
          <w:ins w:id="6" w:author="Ari Fina Bintarti" w:date="2024-05-24T09:18:00Z"/>
          <w:rFonts w:ascii="Arial" w:hAnsi="Arial" w:cs="Arial"/>
          <w:b/>
          <w:bCs/>
          <w:lang w:val="en-GB"/>
        </w:rPr>
      </w:pPr>
    </w:p>
    <w:p w14:paraId="5FA41C87" w14:textId="7B5C0EFF" w:rsidR="00E630E8" w:rsidRPr="00CB0759" w:rsidRDefault="00E630E8" w:rsidP="00E630E8">
      <w:pPr>
        <w:pStyle w:val="ListParagraph"/>
        <w:numPr>
          <w:ilvl w:val="0"/>
          <w:numId w:val="13"/>
        </w:numPr>
        <w:spacing w:line="480" w:lineRule="auto"/>
        <w:jc w:val="both"/>
        <w:rPr>
          <w:ins w:id="7" w:author="Ari Fina Bintarti" w:date="2024-05-24T09:20:00Z"/>
          <w:rFonts w:ascii="Arial" w:hAnsi="Arial" w:cs="Arial"/>
          <w:sz w:val="22"/>
          <w:szCs w:val="22"/>
          <w:lang w:val="en-GB"/>
          <w:rPrChange w:id="8" w:author="Ari Fina Bintarti" w:date="2024-05-24T12:09:00Z">
            <w:rPr>
              <w:ins w:id="9" w:author="Ari Fina Bintarti" w:date="2024-05-24T09:20:00Z"/>
              <w:rFonts w:ascii="Arial" w:hAnsi="Arial" w:cs="Arial"/>
              <w:lang w:val="en-GB"/>
            </w:rPr>
          </w:rPrChange>
        </w:rPr>
      </w:pPr>
      <w:ins w:id="10" w:author="Ari Fina Bintarti" w:date="2024-05-24T09:19:00Z">
        <w:r w:rsidRPr="00CB0759">
          <w:rPr>
            <w:rFonts w:ascii="Arial" w:hAnsi="Arial" w:cs="Arial"/>
            <w:sz w:val="22"/>
            <w:szCs w:val="22"/>
            <w:lang w:val="en-GB"/>
            <w:rPrChange w:id="11" w:author="Ari Fina Bintarti" w:date="2024-05-24T12:09:00Z">
              <w:rPr>
                <w:rFonts w:ascii="Arial" w:hAnsi="Arial" w:cs="Arial"/>
                <w:lang w:val="en-GB"/>
              </w:rPr>
            </w:rPrChange>
          </w:rPr>
          <w:t>The effect of drought on AO communities is modu</w:t>
        </w:r>
      </w:ins>
      <w:ins w:id="12" w:author="Ari Fina Bintarti" w:date="2024-05-24T09:20:00Z">
        <w:r w:rsidRPr="00CB0759">
          <w:rPr>
            <w:rFonts w:ascii="Arial" w:hAnsi="Arial" w:cs="Arial"/>
            <w:sz w:val="22"/>
            <w:szCs w:val="22"/>
            <w:lang w:val="en-GB"/>
            <w:rPrChange w:id="13" w:author="Ari Fina Bintarti" w:date="2024-05-24T12:09:00Z">
              <w:rPr>
                <w:rFonts w:ascii="Arial" w:hAnsi="Arial" w:cs="Arial"/>
                <w:lang w:val="en-GB"/>
              </w:rPr>
            </w:rPrChange>
          </w:rPr>
          <w:t>lated by cropping system.</w:t>
        </w:r>
      </w:ins>
    </w:p>
    <w:p w14:paraId="35167971" w14:textId="07AE1C32" w:rsidR="00E630E8" w:rsidRPr="00CB0759" w:rsidRDefault="00E630E8" w:rsidP="00010933">
      <w:pPr>
        <w:pStyle w:val="ListParagraph"/>
        <w:numPr>
          <w:ilvl w:val="0"/>
          <w:numId w:val="13"/>
        </w:numPr>
        <w:spacing w:line="480" w:lineRule="auto"/>
        <w:jc w:val="both"/>
        <w:rPr>
          <w:ins w:id="14" w:author="Ari Fina Bintarti" w:date="2024-05-24T09:31:00Z"/>
          <w:rFonts w:ascii="Arial" w:hAnsi="Arial" w:cs="Arial"/>
          <w:sz w:val="22"/>
          <w:szCs w:val="22"/>
          <w:lang w:val="en-GB"/>
          <w:rPrChange w:id="15" w:author="Ari Fina Bintarti" w:date="2024-05-24T12:09:00Z">
            <w:rPr>
              <w:ins w:id="16" w:author="Ari Fina Bintarti" w:date="2024-05-24T09:31:00Z"/>
              <w:rFonts w:ascii="Arial" w:hAnsi="Arial" w:cs="Arial"/>
              <w:lang w:val="en-GB"/>
            </w:rPr>
          </w:rPrChange>
        </w:rPr>
      </w:pPr>
      <w:ins w:id="17" w:author="Ari Fina Bintarti" w:date="2024-05-24T09:23:00Z">
        <w:r w:rsidRPr="00CB0759">
          <w:rPr>
            <w:rFonts w:ascii="Arial" w:hAnsi="Arial" w:cs="Arial"/>
            <w:sz w:val="22"/>
            <w:szCs w:val="22"/>
            <w:lang w:val="en-GB"/>
            <w:rPrChange w:id="18" w:author="Ari Fina Bintarti" w:date="2024-05-24T12:09:00Z">
              <w:rPr>
                <w:rFonts w:ascii="Arial" w:hAnsi="Arial" w:cs="Arial"/>
                <w:lang w:val="en-GB"/>
              </w:rPr>
            </w:rPrChange>
          </w:rPr>
          <w:t>Differe</w:t>
        </w:r>
      </w:ins>
      <w:ins w:id="19" w:author="Ari Fina Bintarti" w:date="2024-05-24T09:24:00Z">
        <w:r w:rsidRPr="00CB0759">
          <w:rPr>
            <w:rFonts w:ascii="Arial" w:hAnsi="Arial" w:cs="Arial"/>
            <w:sz w:val="22"/>
            <w:szCs w:val="22"/>
            <w:lang w:val="en-GB"/>
            <w:rPrChange w:id="20" w:author="Ari Fina Bintarti" w:date="2024-05-24T12:09:00Z">
              <w:rPr>
                <w:rFonts w:ascii="Arial" w:hAnsi="Arial" w:cs="Arial"/>
                <w:lang w:val="en-GB"/>
              </w:rPr>
            </w:rPrChange>
          </w:rPr>
          <w:t>nt AO groups respond</w:t>
        </w:r>
      </w:ins>
      <w:ins w:id="21" w:author="Ari Fina Bintarti" w:date="2024-05-24T09:32:00Z">
        <w:r w:rsidR="004A0573" w:rsidRPr="00CB0759">
          <w:rPr>
            <w:rFonts w:ascii="Arial" w:hAnsi="Arial" w:cs="Arial"/>
            <w:sz w:val="22"/>
            <w:szCs w:val="22"/>
            <w:lang w:val="en-GB"/>
            <w:rPrChange w:id="22" w:author="Ari Fina Bintarti" w:date="2024-05-24T12:09:00Z">
              <w:rPr>
                <w:rFonts w:ascii="Arial" w:hAnsi="Arial" w:cs="Arial"/>
                <w:lang w:val="en-GB"/>
              </w:rPr>
            </w:rPrChange>
          </w:rPr>
          <w:t>ed</w:t>
        </w:r>
      </w:ins>
      <w:ins w:id="23" w:author="Ari Fina Bintarti" w:date="2024-05-24T09:24:00Z">
        <w:r w:rsidRPr="00CB0759">
          <w:rPr>
            <w:rFonts w:ascii="Arial" w:hAnsi="Arial" w:cs="Arial"/>
            <w:sz w:val="22"/>
            <w:szCs w:val="22"/>
            <w:lang w:val="en-GB"/>
            <w:rPrChange w:id="24" w:author="Ari Fina Bintarti" w:date="2024-05-24T12:09:00Z">
              <w:rPr>
                <w:rFonts w:ascii="Arial" w:hAnsi="Arial" w:cs="Arial"/>
                <w:lang w:val="en-GB"/>
              </w:rPr>
            </w:rPrChange>
          </w:rPr>
          <w:t xml:space="preserve"> di</w:t>
        </w:r>
      </w:ins>
      <w:ins w:id="25" w:author="Ari Fina Bintarti" w:date="2024-05-24T09:25:00Z">
        <w:r w:rsidRPr="00CB0759">
          <w:rPr>
            <w:rFonts w:ascii="Arial" w:hAnsi="Arial" w:cs="Arial"/>
            <w:sz w:val="22"/>
            <w:szCs w:val="22"/>
            <w:lang w:val="en-GB"/>
            <w:rPrChange w:id="26" w:author="Ari Fina Bintarti" w:date="2024-05-24T12:09:00Z">
              <w:rPr>
                <w:rFonts w:ascii="Arial" w:hAnsi="Arial" w:cs="Arial"/>
                <w:lang w:val="en-GB"/>
              </w:rPr>
            </w:rPrChange>
          </w:rPr>
          <w:t>stinctively</w:t>
        </w:r>
      </w:ins>
      <w:ins w:id="27" w:author="Ari Fina Bintarti" w:date="2024-05-24T09:24:00Z">
        <w:r w:rsidRPr="00CB0759">
          <w:rPr>
            <w:rFonts w:ascii="Arial" w:hAnsi="Arial" w:cs="Arial"/>
            <w:sz w:val="22"/>
            <w:szCs w:val="22"/>
            <w:lang w:val="en-GB"/>
            <w:rPrChange w:id="28" w:author="Ari Fina Bintarti" w:date="2024-05-24T12:09:00Z">
              <w:rPr>
                <w:rFonts w:ascii="Arial" w:hAnsi="Arial" w:cs="Arial"/>
                <w:lang w:val="en-GB"/>
              </w:rPr>
            </w:rPrChange>
          </w:rPr>
          <w:t xml:space="preserve"> to drought.</w:t>
        </w:r>
      </w:ins>
    </w:p>
    <w:p w14:paraId="696EF29A" w14:textId="622C0CC8" w:rsidR="00F02244" w:rsidRPr="00CB0759" w:rsidRDefault="00F02244" w:rsidP="00010933">
      <w:pPr>
        <w:pStyle w:val="ListParagraph"/>
        <w:numPr>
          <w:ilvl w:val="0"/>
          <w:numId w:val="13"/>
        </w:numPr>
        <w:spacing w:line="480" w:lineRule="auto"/>
        <w:jc w:val="both"/>
        <w:rPr>
          <w:ins w:id="29" w:author="Ari Fina Bintarti" w:date="2024-05-24T09:24:00Z"/>
          <w:rFonts w:ascii="Arial" w:hAnsi="Arial" w:cs="Arial"/>
          <w:sz w:val="22"/>
          <w:szCs w:val="22"/>
          <w:lang w:val="en-GB"/>
          <w:rPrChange w:id="30" w:author="Ari Fina Bintarti" w:date="2024-05-24T12:09:00Z">
            <w:rPr>
              <w:ins w:id="31" w:author="Ari Fina Bintarti" w:date="2024-05-24T09:24:00Z"/>
              <w:rFonts w:ascii="Arial" w:hAnsi="Arial" w:cs="Arial"/>
              <w:lang w:val="en-GB"/>
            </w:rPr>
          </w:rPrChange>
        </w:rPr>
      </w:pPr>
      <w:ins w:id="32" w:author="Ari Fina Bintarti" w:date="2024-05-24T09:31:00Z">
        <w:r w:rsidRPr="00CB0759">
          <w:rPr>
            <w:rFonts w:ascii="Arial" w:hAnsi="Arial" w:cs="Arial"/>
            <w:sz w:val="22"/>
            <w:szCs w:val="22"/>
            <w:lang w:val="en-GB"/>
            <w:rPrChange w:id="33" w:author="Ari Fina Bintarti" w:date="2024-05-24T12:09:00Z">
              <w:rPr>
                <w:rFonts w:ascii="Arial" w:hAnsi="Arial" w:cs="Arial"/>
                <w:lang w:val="en-GB"/>
              </w:rPr>
            </w:rPrChange>
          </w:rPr>
          <w:t xml:space="preserve">The responses of AO communities to drought </w:t>
        </w:r>
      </w:ins>
      <w:ins w:id="34" w:author="Ari Fina Bintarti" w:date="2024-05-24T09:32:00Z">
        <w:r w:rsidRPr="00CB0759">
          <w:rPr>
            <w:rFonts w:ascii="Arial" w:hAnsi="Arial" w:cs="Arial"/>
            <w:sz w:val="22"/>
            <w:szCs w:val="22"/>
            <w:lang w:val="en-GB"/>
            <w:rPrChange w:id="35" w:author="Ari Fina Bintarti" w:date="2024-05-24T12:09:00Z">
              <w:rPr>
                <w:rFonts w:ascii="Arial" w:hAnsi="Arial" w:cs="Arial"/>
                <w:lang w:val="en-GB"/>
              </w:rPr>
            </w:rPrChange>
          </w:rPr>
          <w:t>were comparable between bulk soil and rhizosphere.</w:t>
        </w:r>
      </w:ins>
    </w:p>
    <w:p w14:paraId="50E8DC72" w14:textId="661B7AD4" w:rsidR="00E630E8" w:rsidRPr="00F02244" w:rsidRDefault="00E630E8">
      <w:pPr>
        <w:spacing w:line="480" w:lineRule="auto"/>
        <w:ind w:left="360"/>
        <w:jc w:val="both"/>
        <w:rPr>
          <w:ins w:id="36" w:author="Ari Fina Bintarti" w:date="2024-05-24T09:17:00Z"/>
          <w:rFonts w:ascii="Arial" w:hAnsi="Arial" w:cs="Arial"/>
          <w:lang w:val="en-GB"/>
          <w:rPrChange w:id="37" w:author="Ari Fina Bintarti" w:date="2024-05-24T09:28:00Z">
            <w:rPr>
              <w:ins w:id="38" w:author="Ari Fina Bintarti" w:date="2024-05-24T09:17:00Z"/>
              <w:rFonts w:ascii="Arial" w:hAnsi="Arial" w:cs="Arial"/>
              <w:b/>
              <w:bCs/>
              <w:lang w:val="en-GB"/>
            </w:rPr>
          </w:rPrChange>
        </w:rPr>
        <w:pPrChange w:id="39" w:author="Ari Fina Bintarti" w:date="2024-05-24T09:28:00Z">
          <w:pPr>
            <w:spacing w:after="0" w:line="480" w:lineRule="auto"/>
            <w:jc w:val="both"/>
          </w:pPr>
        </w:pPrChange>
      </w:pPr>
    </w:p>
    <w:p w14:paraId="015C127B" w14:textId="0A4E6484" w:rsidR="004874BD" w:rsidRPr="00C516A5" w:rsidRDefault="00C516A5" w:rsidP="0063031D">
      <w:pPr>
        <w:spacing w:after="0" w:line="480" w:lineRule="auto"/>
        <w:jc w:val="both"/>
        <w:rPr>
          <w:rFonts w:ascii="Arial" w:hAnsi="Arial" w:cs="Arial"/>
          <w:b/>
          <w:bCs/>
          <w:sz w:val="24"/>
          <w:szCs w:val="24"/>
          <w:lang w:val="en-GB"/>
          <w:rPrChange w:id="40" w:author="Ari Fina Bintarti" w:date="2024-05-24T09:45:00Z">
            <w:rPr>
              <w:rFonts w:ascii="Arial" w:hAnsi="Arial" w:cs="Arial"/>
              <w:b/>
              <w:bCs/>
              <w:lang w:val="en-GB"/>
            </w:rPr>
          </w:rPrChange>
        </w:rPr>
      </w:pPr>
      <w:ins w:id="41" w:author="Ari Fina Bintarti" w:date="2024-05-24T09:45:00Z">
        <w:r>
          <w:rPr>
            <w:rFonts w:ascii="Arial" w:hAnsi="Arial" w:cs="Arial"/>
            <w:b/>
            <w:bCs/>
            <w:sz w:val="24"/>
            <w:szCs w:val="24"/>
            <w:lang w:val="en-GB"/>
          </w:rPr>
          <w:t>Abstra</w:t>
        </w:r>
      </w:ins>
      <w:ins w:id="42" w:author="Ari Fina Bintarti" w:date="2024-05-24T09:46:00Z">
        <w:r>
          <w:rPr>
            <w:rFonts w:ascii="Arial" w:hAnsi="Arial" w:cs="Arial"/>
            <w:b/>
            <w:bCs/>
            <w:sz w:val="24"/>
            <w:szCs w:val="24"/>
            <w:lang w:val="en-GB"/>
          </w:rPr>
          <w:t>ct</w:t>
        </w:r>
      </w:ins>
      <w:del w:id="43" w:author="Ari Fina Bintarti" w:date="2024-05-24T09:45:00Z">
        <w:r w:rsidR="004874BD" w:rsidRPr="00C516A5" w:rsidDel="00C516A5">
          <w:rPr>
            <w:rFonts w:ascii="Arial" w:hAnsi="Arial" w:cs="Arial"/>
            <w:b/>
            <w:bCs/>
            <w:sz w:val="24"/>
            <w:szCs w:val="24"/>
            <w:lang w:val="en-GB"/>
            <w:rPrChange w:id="44" w:author="Ari Fina Bintarti" w:date="2024-05-24T09:45:00Z">
              <w:rPr>
                <w:rFonts w:ascii="Arial" w:hAnsi="Arial" w:cs="Arial"/>
                <w:b/>
                <w:bCs/>
                <w:lang w:val="en-GB"/>
              </w:rPr>
            </w:rPrChange>
          </w:rPr>
          <w:delText>ABSTRACT</w:delText>
        </w:r>
      </w:del>
    </w:p>
    <w:p w14:paraId="443DA99D" w14:textId="77777777" w:rsidR="00DD65DA" w:rsidRPr="00157A05" w:rsidRDefault="00DD65DA" w:rsidP="0063031D">
      <w:pPr>
        <w:spacing w:after="0" w:line="480" w:lineRule="auto"/>
        <w:jc w:val="both"/>
        <w:rPr>
          <w:rFonts w:ascii="Arial" w:hAnsi="Arial" w:cs="Arial"/>
          <w:b/>
          <w:bCs/>
          <w:lang w:val="en-GB"/>
        </w:rPr>
      </w:pPr>
    </w:p>
    <w:p w14:paraId="0CA0B6F8" w14:textId="7F0B755B" w:rsidR="004874BD" w:rsidRPr="006C1442" w:rsidRDefault="004874BD" w:rsidP="0063031D">
      <w:pPr>
        <w:spacing w:after="0" w:line="480" w:lineRule="auto"/>
        <w:jc w:val="both"/>
        <w:rPr>
          <w:rFonts w:ascii="Arial" w:hAnsi="Arial" w:cs="Arial"/>
        </w:rPr>
      </w:pPr>
      <w:r w:rsidRPr="00157A05">
        <w:rPr>
          <w:rFonts w:ascii="Arial" w:hAnsi="Arial" w:cs="Arial"/>
        </w:rPr>
        <w:t xml:space="preserve">The severity of drought is predicted to increase across Europe due to climate change. Droughts can substantially impact terrestrial nitrogen (N) cycling and the corresponding microbial </w:t>
      </w:r>
      <w:r w:rsidRPr="00157A05">
        <w:rPr>
          <w:rFonts w:ascii="Arial" w:hAnsi="Arial" w:cs="Arial"/>
        </w:rPr>
        <w:lastRenderedPageBreak/>
        <w:t xml:space="preserve">communities. </w:t>
      </w:r>
      <w:r w:rsidR="000968F9" w:rsidRPr="00157A05">
        <w:rPr>
          <w:rFonts w:ascii="Arial" w:hAnsi="Arial" w:cs="Arial"/>
        </w:rPr>
        <w:t xml:space="preserve">Here, we investigated how ammonia-oxidizing bacteria (AOB), archaea (AOA), and </w:t>
      </w:r>
      <w:ins w:id="45" w:author="Ari Fina Bintarti" w:date="2024-05-24T14:56:00Z">
        <w:r w:rsidR="00E930B9">
          <w:rPr>
            <w:rFonts w:ascii="Arial" w:hAnsi="Arial" w:cs="Arial"/>
          </w:rPr>
          <w:t>C</w:t>
        </w:r>
      </w:ins>
      <w:del w:id="46" w:author="Ari Fina Bintarti" w:date="2024-05-24T14:56:00Z">
        <w:r w:rsidR="000968F9" w:rsidRPr="00157A05" w:rsidDel="00E930B9">
          <w:rPr>
            <w:rFonts w:ascii="Arial" w:hAnsi="Arial" w:cs="Arial"/>
          </w:rPr>
          <w:delText>c</w:delText>
        </w:r>
      </w:del>
      <w:r w:rsidR="000968F9" w:rsidRPr="00157A05">
        <w:rPr>
          <w:rFonts w:ascii="Arial" w:hAnsi="Arial" w:cs="Arial"/>
        </w:rPr>
        <w:t xml:space="preserve">omammox (complete ammonia oxidizers) respond to simulated drought in a rain-out shelter experiment in </w:t>
      </w:r>
      <w:ins w:id="47" w:author="Ari Fina Bintarti" w:date="2024-05-24T09:35:00Z">
        <w:r w:rsidR="004A0573">
          <w:rPr>
            <w:rFonts w:ascii="Arial" w:hAnsi="Arial" w:cs="Arial"/>
          </w:rPr>
          <w:t>a</w:t>
        </w:r>
      </w:ins>
      <w:del w:id="48" w:author="Ari Fina Bintarti" w:date="2024-05-24T09:35:00Z">
        <w:r w:rsidR="000968F9" w:rsidRPr="00157A05" w:rsidDel="004A0573">
          <w:rPr>
            <w:rFonts w:ascii="Arial" w:hAnsi="Arial" w:cs="Arial"/>
          </w:rPr>
          <w:delText>the DOK</w:delText>
        </w:r>
      </w:del>
      <w:r w:rsidR="000968F9" w:rsidRPr="00157A05">
        <w:rPr>
          <w:rFonts w:ascii="Arial" w:hAnsi="Arial" w:cs="Arial"/>
        </w:rPr>
        <w:t xml:space="preserve"> long-term field trial comparing different organic and conventional </w:t>
      </w:r>
      <w:del w:id="49" w:author="Ari Fina Bintarti" w:date="2024-05-24T11:58:00Z">
        <w:r w:rsidR="000968F9" w:rsidRPr="00157A05" w:rsidDel="00D96620">
          <w:rPr>
            <w:rFonts w:ascii="Arial" w:hAnsi="Arial" w:cs="Arial"/>
          </w:rPr>
          <w:delText>agricultural practices</w:delText>
        </w:r>
      </w:del>
      <w:ins w:id="50" w:author="Ari Fina Bintarti" w:date="2024-05-24T11:58:00Z">
        <w:r w:rsidR="00D96620">
          <w:rPr>
            <w:rFonts w:ascii="Arial" w:hAnsi="Arial" w:cs="Arial"/>
          </w:rPr>
          <w:t>cropping systems</w:t>
        </w:r>
      </w:ins>
      <w:del w:id="51" w:author="Ari Fina Bintarti" w:date="2024-05-24T09:39:00Z">
        <w:r w:rsidR="000968F9" w:rsidRPr="00157A05" w:rsidDel="00C516A5">
          <w:rPr>
            <w:rFonts w:ascii="Arial" w:hAnsi="Arial" w:cs="Arial"/>
          </w:rPr>
          <w:delText xml:space="preserve"> since 1978</w:delText>
        </w:r>
      </w:del>
      <w:del w:id="52" w:author="Ari Fina Bintarti" w:date="2024-05-24T11:57:00Z">
        <w:r w:rsidR="000968F9" w:rsidRPr="00157A05" w:rsidDel="00D96620">
          <w:rPr>
            <w:rFonts w:ascii="Arial" w:hAnsi="Arial" w:cs="Arial"/>
          </w:rPr>
          <w:delText xml:space="preserve">. </w:delText>
        </w:r>
        <w:r w:rsidRPr="00157A05" w:rsidDel="00D96620">
          <w:rPr>
            <w:rFonts w:ascii="Arial" w:hAnsi="Arial" w:cs="Arial"/>
          </w:rPr>
          <w:delText xml:space="preserve">We monitored the diversity, the composition, and the abundance of ammonia-oxidizers for five months by Illumina-based amplicon sequencing and quantitative real-time PCR using the </w:delText>
        </w:r>
        <w:r w:rsidRPr="00157A05" w:rsidDel="00D96620">
          <w:rPr>
            <w:rFonts w:ascii="Arial" w:hAnsi="Arial" w:cs="Arial"/>
            <w:i/>
            <w:iCs/>
          </w:rPr>
          <w:delText>amoA</w:delText>
        </w:r>
        <w:r w:rsidRPr="00157A05" w:rsidDel="00D96620">
          <w:rPr>
            <w:rFonts w:ascii="Arial" w:hAnsi="Arial" w:cs="Arial"/>
          </w:rPr>
          <w:delText xml:space="preserve"> gene as molecular marker</w:delText>
        </w:r>
      </w:del>
      <w:r w:rsidRPr="00157A05">
        <w:rPr>
          <w:rFonts w:ascii="Arial" w:hAnsi="Arial" w:cs="Arial"/>
        </w:rPr>
        <w:t xml:space="preserve">. We found that the effect of drought varied depending on the ammonia-oxidizing </w:t>
      </w:r>
      <w:del w:id="53" w:author="Ari Fina Bintarti" w:date="2024-05-24T11:57:00Z">
        <w:r w:rsidRPr="00157A05" w:rsidDel="00D96620">
          <w:rPr>
            <w:rFonts w:ascii="Arial" w:hAnsi="Arial" w:cs="Arial"/>
          </w:rPr>
          <w:delText xml:space="preserve">community </w:delText>
        </w:r>
      </w:del>
      <w:ins w:id="54" w:author="Ari Fina Bintarti" w:date="2024-05-24T11:57:00Z">
        <w:r w:rsidR="00D96620">
          <w:rPr>
            <w:rFonts w:ascii="Arial" w:hAnsi="Arial" w:cs="Arial"/>
          </w:rPr>
          <w:t>groups</w:t>
        </w:r>
      </w:ins>
      <w:ins w:id="55" w:author="Ari Fina Bintarti" w:date="2024-05-24T12:03:00Z">
        <w:r w:rsidR="00CB0759">
          <w:rPr>
            <w:rFonts w:ascii="Arial" w:hAnsi="Arial" w:cs="Arial"/>
          </w:rPr>
          <w:t xml:space="preserve">, </w:t>
        </w:r>
      </w:ins>
      <w:r w:rsidRPr="00157A05">
        <w:rPr>
          <w:rFonts w:ascii="Arial" w:hAnsi="Arial" w:cs="Arial"/>
        </w:rPr>
        <w:t xml:space="preserve">and also on the </w:t>
      </w:r>
      <w:ins w:id="56" w:author="Ari Fina Bintarti" w:date="2024-05-24T11:58:00Z">
        <w:r w:rsidR="00D96620">
          <w:rPr>
            <w:rFonts w:ascii="Arial" w:hAnsi="Arial" w:cs="Arial"/>
          </w:rPr>
          <w:t>c</w:t>
        </w:r>
      </w:ins>
      <w:del w:id="57" w:author="Ari Fina Bintarti" w:date="2024-05-24T11:58:00Z">
        <w:r w:rsidRPr="00157A05" w:rsidDel="00D96620">
          <w:rPr>
            <w:rFonts w:ascii="Arial" w:hAnsi="Arial" w:cs="Arial"/>
          </w:rPr>
          <w:delText>agricultural practices</w:delText>
        </w:r>
      </w:del>
      <w:ins w:id="58" w:author="Ari Fina Bintarti" w:date="2024-05-24T11:58:00Z">
        <w:r w:rsidR="00D96620">
          <w:rPr>
            <w:rFonts w:ascii="Arial" w:hAnsi="Arial" w:cs="Arial"/>
          </w:rPr>
          <w:t>ropping system</w:t>
        </w:r>
      </w:ins>
      <w:r w:rsidRPr="00157A05">
        <w:rPr>
          <w:rFonts w:ascii="Arial" w:hAnsi="Arial" w:cs="Arial"/>
        </w:rPr>
        <w:t>.</w:t>
      </w:r>
      <w:ins w:id="59" w:author="Ari Fina Bintarti" w:date="2024-05-24T12:02:00Z">
        <w:r w:rsidR="00CB0759">
          <w:rPr>
            <w:rFonts w:ascii="Arial" w:hAnsi="Arial" w:cs="Arial"/>
          </w:rPr>
          <w:t xml:space="preserve"> Drought affected</w:t>
        </w:r>
      </w:ins>
      <w:ins w:id="60" w:author="Ari Fina Bintarti" w:date="2024-05-24T12:03:00Z">
        <w:r w:rsidR="00CB0759">
          <w:rPr>
            <w:rFonts w:ascii="Arial" w:hAnsi="Arial" w:cs="Arial"/>
          </w:rPr>
          <w:t xml:space="preserve"> the structure of the AOA community the most </w:t>
        </w:r>
      </w:ins>
      <w:ins w:id="61" w:author="Ari Fina Bintarti" w:date="2024-05-24T12:15:00Z">
        <w:r w:rsidR="00BE6EA9">
          <w:rPr>
            <w:rFonts w:ascii="Arial" w:hAnsi="Arial" w:cs="Arial"/>
          </w:rPr>
          <w:t>than</w:t>
        </w:r>
      </w:ins>
      <w:ins w:id="62" w:author="Ari Fina Bintarti" w:date="2024-05-24T12:03:00Z">
        <w:r w:rsidR="00CB0759">
          <w:rPr>
            <w:rFonts w:ascii="Arial" w:hAnsi="Arial" w:cs="Arial"/>
          </w:rPr>
          <w:t xml:space="preserve"> the other AO groups.</w:t>
        </w:r>
      </w:ins>
      <w:ins w:id="63" w:author="Ari Fina Bintarti" w:date="2024-05-24T12:08:00Z">
        <w:r w:rsidR="00CB0759">
          <w:rPr>
            <w:rFonts w:ascii="Arial" w:hAnsi="Arial" w:cs="Arial"/>
          </w:rPr>
          <w:t xml:space="preserve"> </w:t>
        </w:r>
      </w:ins>
      <w:moveToRangeStart w:id="64" w:author="Ari Fina Bintarti" w:date="2024-05-24T12:15:00Z" w:name="move167445355"/>
      <w:moveTo w:id="65" w:author="Ari Fina Bintarti" w:date="2024-05-24T12:15:00Z">
        <w:r w:rsidR="00BE6EA9" w:rsidRPr="00157A05">
          <w:rPr>
            <w:rFonts w:ascii="Arial" w:hAnsi="Arial" w:cs="Arial"/>
          </w:rPr>
          <w:t>The abundance of ammonia oxidizers was also influenced by drought, with comammox clade B exhibiting the strongest sensitivity to drought.</w:t>
        </w:r>
      </w:moveTo>
      <w:moveToRangeEnd w:id="64"/>
      <w:ins w:id="66" w:author="Ari Fina Bintarti" w:date="2024-05-24T12:17:00Z">
        <w:r w:rsidR="00BE6EA9">
          <w:rPr>
            <w:rFonts w:ascii="Arial" w:hAnsi="Arial" w:cs="Arial"/>
          </w:rPr>
          <w:t xml:space="preserve"> </w:t>
        </w:r>
      </w:ins>
      <w:del w:id="67" w:author="Ari Fina Bintarti" w:date="2024-05-24T12:08:00Z">
        <w:r w:rsidRPr="00157A05" w:rsidDel="00CB0759">
          <w:rPr>
            <w:rFonts w:ascii="Arial" w:hAnsi="Arial" w:cs="Arial"/>
          </w:rPr>
          <w:delText xml:space="preserve"> The community structures of AOA and comammox were more strongly affected by drought than th</w:delText>
        </w:r>
      </w:del>
      <w:del w:id="68" w:author="Ari Fina Bintarti" w:date="2024-05-24T11:59:00Z">
        <w:r w:rsidRPr="00157A05" w:rsidDel="00CB0759">
          <w:rPr>
            <w:rFonts w:ascii="Arial" w:hAnsi="Arial" w:cs="Arial"/>
          </w:rPr>
          <w:delText>e</w:delText>
        </w:r>
      </w:del>
      <w:del w:id="69" w:author="Ari Fina Bintarti" w:date="2024-05-24T12:08:00Z">
        <w:r w:rsidRPr="00157A05" w:rsidDel="00CB0759">
          <w:rPr>
            <w:rFonts w:ascii="Arial" w:hAnsi="Arial" w:cs="Arial"/>
          </w:rPr>
          <w:delText xml:space="preserve"> AOB</w:delText>
        </w:r>
      </w:del>
      <w:del w:id="70" w:author="Ari Fina Bintarti" w:date="2024-05-24T11:59:00Z">
        <w:r w:rsidRPr="00157A05" w:rsidDel="00CB0759">
          <w:rPr>
            <w:rFonts w:ascii="Arial" w:hAnsi="Arial" w:cs="Arial"/>
          </w:rPr>
          <w:delText xml:space="preserve"> community structure</w:delText>
        </w:r>
      </w:del>
      <w:del w:id="71" w:author="Ari Fina Bintarti" w:date="2024-05-24T12:08:00Z">
        <w:r w:rsidRPr="00157A05" w:rsidDel="00CB0759">
          <w:rPr>
            <w:rFonts w:ascii="Arial" w:hAnsi="Arial" w:cs="Arial"/>
          </w:rPr>
          <w:delText xml:space="preserve">. </w:delText>
        </w:r>
      </w:del>
      <w:r w:rsidRPr="00157A05">
        <w:rPr>
          <w:rFonts w:ascii="Arial" w:hAnsi="Arial" w:cs="Arial"/>
        </w:rPr>
        <w:t>Drought also had a stronger impact on the community structure in the biodynamic (</w:t>
      </w:r>
      <w:r w:rsidR="008D0C82">
        <w:rPr>
          <w:rFonts w:ascii="Arial" w:hAnsi="Arial" w:cs="Arial"/>
        </w:rPr>
        <w:t>BIODYN</w:t>
      </w:r>
      <w:r w:rsidRPr="00157A05">
        <w:rPr>
          <w:rFonts w:ascii="Arial" w:hAnsi="Arial" w:cs="Arial"/>
        </w:rPr>
        <w:t>) cropping system than in both the mixed</w:t>
      </w:r>
      <w:r w:rsidR="008D0C82">
        <w:rPr>
          <w:rFonts w:ascii="Arial" w:hAnsi="Arial" w:cs="Arial"/>
        </w:rPr>
        <w:t xml:space="preserve"> (CONFYM)</w:t>
      </w:r>
      <w:r w:rsidRPr="00157A05">
        <w:rPr>
          <w:rFonts w:ascii="Arial" w:hAnsi="Arial" w:cs="Arial"/>
        </w:rPr>
        <w:t xml:space="preserve"> and mineral-fertilized</w:t>
      </w:r>
      <w:r w:rsidR="008D0C82">
        <w:rPr>
          <w:rFonts w:ascii="Arial" w:hAnsi="Arial" w:cs="Arial"/>
        </w:rPr>
        <w:t xml:space="preserve"> (CONMIN)</w:t>
      </w:r>
      <w:r w:rsidRPr="00157A05">
        <w:rPr>
          <w:rFonts w:ascii="Arial" w:hAnsi="Arial" w:cs="Arial"/>
        </w:rPr>
        <w:t xml:space="preserve"> conventional systems. </w:t>
      </w:r>
      <w:ins w:id="72" w:author="Ari Fina Bintarti" w:date="2024-05-24T12:17:00Z">
        <w:r w:rsidR="00BE6EA9">
          <w:rPr>
            <w:rFonts w:ascii="Arial" w:hAnsi="Arial" w:cs="Arial"/>
          </w:rPr>
          <w:t>While,</w:t>
        </w:r>
      </w:ins>
      <w:moveFromRangeStart w:id="73" w:author="Ari Fina Bintarti" w:date="2024-05-24T12:15:00Z" w:name="move167445355"/>
      <w:moveFrom w:id="74" w:author="Ari Fina Bintarti" w:date="2024-05-24T12:15:00Z">
        <w:r w:rsidRPr="00157A05" w:rsidDel="00BE6EA9">
          <w:rPr>
            <w:rFonts w:ascii="Arial" w:hAnsi="Arial" w:cs="Arial"/>
          </w:rPr>
          <w:t xml:space="preserve">The abundance of ammonia oxidizers was also influenced by drought, with comammox clade B exhibiting the strongest sensitivity to drought. </w:t>
        </w:r>
      </w:moveFrom>
      <w:moveFromRangeEnd w:id="73"/>
      <w:ins w:id="75" w:author="Ari Fina Bintarti" w:date="2024-05-24T12:17:00Z">
        <w:r w:rsidR="00BE6EA9">
          <w:rPr>
            <w:rFonts w:ascii="Arial" w:hAnsi="Arial" w:cs="Arial"/>
          </w:rPr>
          <w:t xml:space="preserve"> t</w:t>
        </w:r>
      </w:ins>
      <w:del w:id="76" w:author="Ari Fina Bintarti" w:date="2024-05-24T12:17:00Z">
        <w:r w:rsidRPr="00157A05" w:rsidDel="00BE6EA9">
          <w:rPr>
            <w:rFonts w:ascii="Arial" w:hAnsi="Arial" w:cs="Arial"/>
            <w:color w:val="000000" w:themeColor="text1"/>
          </w:rPr>
          <w:delText>T</w:delText>
        </w:r>
      </w:del>
      <w:r w:rsidRPr="00157A05">
        <w:rPr>
          <w:rFonts w:ascii="Arial" w:hAnsi="Arial" w:cs="Arial"/>
          <w:color w:val="000000" w:themeColor="text1"/>
        </w:rPr>
        <w:t xml:space="preserve">he drought effect on the community abundance was more prominent in the </w:t>
      </w:r>
      <w:r w:rsidR="00464A0D">
        <w:rPr>
          <w:rFonts w:ascii="Arial" w:hAnsi="Arial" w:cs="Arial"/>
          <w:color w:val="000000" w:themeColor="text1"/>
        </w:rPr>
        <w:t>CONFYM</w:t>
      </w:r>
      <w:r w:rsidRPr="00157A05">
        <w:rPr>
          <w:rFonts w:ascii="Arial" w:hAnsi="Arial" w:cs="Arial"/>
          <w:color w:val="000000" w:themeColor="text1"/>
        </w:rPr>
        <w:t xml:space="preserve"> system. </w:t>
      </w:r>
      <w:ins w:id="77" w:author="Ari Fina Bintarti" w:date="2024-05-24T12:19:00Z">
        <w:r w:rsidR="00D37B74">
          <w:rPr>
            <w:rFonts w:ascii="Arial" w:hAnsi="Arial" w:cs="Arial"/>
            <w:color w:val="000000" w:themeColor="text1"/>
          </w:rPr>
          <w:t>We de</w:t>
        </w:r>
      </w:ins>
      <w:ins w:id="78" w:author="Ari Fina Bintarti" w:date="2024-05-24T12:20:00Z">
        <w:r w:rsidR="00D37B74">
          <w:rPr>
            <w:rFonts w:ascii="Arial" w:hAnsi="Arial" w:cs="Arial"/>
            <w:color w:val="000000" w:themeColor="text1"/>
          </w:rPr>
          <w:t>tected a s</w:t>
        </w:r>
      </w:ins>
      <w:ins w:id="79" w:author="Ari Fina Bintarti" w:date="2024-05-24T12:22:00Z">
        <w:r w:rsidR="00D37B74">
          <w:rPr>
            <w:rFonts w:ascii="Arial" w:hAnsi="Arial" w:cs="Arial"/>
            <w:color w:val="000000" w:themeColor="text1"/>
          </w:rPr>
          <w:t>ignificant</w:t>
        </w:r>
      </w:ins>
      <w:ins w:id="80" w:author="Ari Fina Bintarti" w:date="2024-05-24T12:20:00Z">
        <w:r w:rsidR="00D37B74">
          <w:rPr>
            <w:rFonts w:ascii="Arial" w:hAnsi="Arial" w:cs="Arial"/>
            <w:color w:val="000000" w:themeColor="text1"/>
          </w:rPr>
          <w:t xml:space="preserve"> increase </w:t>
        </w:r>
      </w:ins>
      <w:ins w:id="81" w:author="Ari Fina Bintarti" w:date="2024-05-24T12:58:00Z">
        <w:r w:rsidR="008F6E1C">
          <w:rPr>
            <w:rFonts w:ascii="Arial" w:hAnsi="Arial" w:cs="Arial"/>
            <w:color w:val="000000" w:themeColor="text1"/>
          </w:rPr>
          <w:t xml:space="preserve">in </w:t>
        </w:r>
      </w:ins>
      <w:ins w:id="82" w:author="Ari Fina Bintarti" w:date="2024-05-24T12:18:00Z">
        <w:r w:rsidR="00BE6EA9">
          <w:rPr>
            <w:rFonts w:ascii="Arial" w:hAnsi="Arial" w:cs="Arial"/>
            <w:color w:val="000000" w:themeColor="text1"/>
          </w:rPr>
          <w:t>NH</w:t>
        </w:r>
        <w:r w:rsidR="00BE6EA9" w:rsidRPr="00D37B74">
          <w:rPr>
            <w:rFonts w:ascii="Arial" w:hAnsi="Arial" w:cs="Arial"/>
            <w:color w:val="000000" w:themeColor="text1"/>
            <w:vertAlign w:val="subscript"/>
            <w:rPrChange w:id="83" w:author="Ari Fina Bintarti" w:date="2024-05-24T12:23:00Z">
              <w:rPr>
                <w:rFonts w:ascii="Arial" w:hAnsi="Arial" w:cs="Arial"/>
                <w:color w:val="000000" w:themeColor="text1"/>
              </w:rPr>
            </w:rPrChange>
          </w:rPr>
          <w:t>4</w:t>
        </w:r>
        <w:r w:rsidR="00BE6EA9" w:rsidRPr="00D37B74">
          <w:rPr>
            <w:rFonts w:ascii="Arial" w:hAnsi="Arial" w:cs="Arial"/>
            <w:color w:val="000000" w:themeColor="text1"/>
            <w:vertAlign w:val="superscript"/>
            <w:rPrChange w:id="84" w:author="Ari Fina Bintarti" w:date="2024-05-24T12:23:00Z">
              <w:rPr>
                <w:rFonts w:ascii="Arial" w:hAnsi="Arial" w:cs="Arial"/>
                <w:color w:val="000000" w:themeColor="text1"/>
              </w:rPr>
            </w:rPrChange>
          </w:rPr>
          <w:t>+</w:t>
        </w:r>
        <w:r w:rsidR="00BE6EA9">
          <w:rPr>
            <w:rFonts w:ascii="Arial" w:hAnsi="Arial" w:cs="Arial"/>
            <w:color w:val="000000" w:themeColor="text1"/>
          </w:rPr>
          <w:t xml:space="preserve"> and </w:t>
        </w:r>
        <w:r w:rsidR="00BE6EA9" w:rsidRPr="00D37B74">
          <w:rPr>
            <w:rFonts w:ascii="Arial" w:hAnsi="Arial" w:cs="Arial"/>
            <w:color w:val="000000" w:themeColor="text1"/>
          </w:rPr>
          <w:t>NO</w:t>
        </w:r>
        <w:r w:rsidR="00BE6EA9" w:rsidRPr="00D37B74">
          <w:rPr>
            <w:rFonts w:ascii="Arial" w:hAnsi="Arial" w:cs="Arial"/>
            <w:color w:val="000000" w:themeColor="text1"/>
            <w:vertAlign w:val="subscript"/>
            <w:rPrChange w:id="85" w:author="Ari Fina Bintarti" w:date="2024-05-24T12:23:00Z">
              <w:rPr>
                <w:rFonts w:ascii="Arial" w:hAnsi="Arial" w:cs="Arial"/>
                <w:color w:val="000000" w:themeColor="text1"/>
              </w:rPr>
            </w:rPrChange>
          </w:rPr>
          <w:t>3</w:t>
        </w:r>
      </w:ins>
      <w:ins w:id="86" w:author="Ari Fina Bintarti" w:date="2024-05-24T12:23:00Z">
        <w:r w:rsidR="00D37B74" w:rsidRPr="0070340D">
          <w:rPr>
            <w:rFonts w:ascii="Arial" w:hAnsi="Arial" w:cs="Arial"/>
            <w:color w:val="000000" w:themeColor="text1"/>
            <w:vertAlign w:val="superscript"/>
            <w:rPrChange w:id="87" w:author="Ari Fina Bintarti" w:date="2024-05-26T14:30:00Z">
              <w:rPr>
                <w:rFonts w:ascii="Arial" w:hAnsi="Arial" w:cs="Arial"/>
                <w:color w:val="000000" w:themeColor="text1"/>
              </w:rPr>
            </w:rPrChange>
          </w:rPr>
          <w:t>-</w:t>
        </w:r>
        <w:r w:rsidR="00D37B74">
          <w:rPr>
            <w:rFonts w:ascii="Arial" w:hAnsi="Arial" w:cs="Arial"/>
            <w:color w:val="000000" w:themeColor="text1"/>
          </w:rPr>
          <w:t xml:space="preserve"> </w:t>
        </w:r>
      </w:ins>
      <w:ins w:id="88" w:author="Ari Fina Bintarti" w:date="2024-05-24T12:20:00Z">
        <w:r w:rsidR="00D37B74" w:rsidRPr="00D37B74">
          <w:rPr>
            <w:rFonts w:ascii="Arial" w:hAnsi="Arial" w:cs="Arial"/>
            <w:color w:val="000000" w:themeColor="text1"/>
          </w:rPr>
          <w:t>pools</w:t>
        </w:r>
        <w:r w:rsidR="00D37B74">
          <w:rPr>
            <w:rFonts w:ascii="Arial" w:hAnsi="Arial" w:cs="Arial"/>
            <w:color w:val="000000" w:themeColor="text1"/>
          </w:rPr>
          <w:t xml:space="preserve"> </w:t>
        </w:r>
      </w:ins>
      <w:ins w:id="89" w:author="Ari Fina Bintarti" w:date="2024-05-24T12:58:00Z">
        <w:r w:rsidR="008F6E1C">
          <w:rPr>
            <w:rFonts w:ascii="Arial" w:hAnsi="Arial" w:cs="Arial"/>
            <w:color w:val="000000" w:themeColor="text1"/>
          </w:rPr>
          <w:t xml:space="preserve">during </w:t>
        </w:r>
      </w:ins>
      <w:ins w:id="90" w:author="Ari Fina Bintarti" w:date="2024-05-24T12:20:00Z">
        <w:r w:rsidR="00D37B74">
          <w:rPr>
            <w:rFonts w:ascii="Arial" w:hAnsi="Arial" w:cs="Arial"/>
            <w:color w:val="000000" w:themeColor="text1"/>
          </w:rPr>
          <w:t>drought</w:t>
        </w:r>
      </w:ins>
      <w:ins w:id="91" w:author="Ari Fina Bintarti" w:date="2024-05-24T12:58:00Z">
        <w:r w:rsidR="008F6E1C">
          <w:rPr>
            <w:rFonts w:ascii="Arial" w:hAnsi="Arial" w:cs="Arial"/>
            <w:color w:val="000000" w:themeColor="text1"/>
          </w:rPr>
          <w:t xml:space="preserve"> period</w:t>
        </w:r>
      </w:ins>
      <w:ins w:id="92" w:author="Ari Fina Bintarti" w:date="2024-05-24T12:21:00Z">
        <w:r w:rsidR="00D37B74">
          <w:rPr>
            <w:rFonts w:ascii="Arial" w:hAnsi="Arial" w:cs="Arial"/>
            <w:color w:val="000000" w:themeColor="text1"/>
          </w:rPr>
          <w:t>,</w:t>
        </w:r>
      </w:ins>
      <w:ins w:id="93" w:author="Ari Fina Bintarti" w:date="2024-05-24T12:55:00Z">
        <w:r w:rsidR="008F6E1C">
          <w:rPr>
            <w:rFonts w:ascii="Arial" w:hAnsi="Arial" w:cs="Arial"/>
            <w:color w:val="000000" w:themeColor="text1"/>
          </w:rPr>
          <w:t xml:space="preserve"> which </w:t>
        </w:r>
      </w:ins>
      <w:ins w:id="94" w:author="Ari Fina Bintarti" w:date="2024-05-24T12:56:00Z">
        <w:r w:rsidR="008F6E1C">
          <w:rPr>
            <w:rFonts w:ascii="Arial" w:hAnsi="Arial" w:cs="Arial"/>
            <w:color w:val="000000" w:themeColor="text1"/>
          </w:rPr>
          <w:t xml:space="preserve">then </w:t>
        </w:r>
      </w:ins>
      <w:ins w:id="95" w:author="Ari Fina Bintarti" w:date="2024-05-24T12:59:00Z">
        <w:r w:rsidR="008F6E1C">
          <w:rPr>
            <w:rFonts w:ascii="Arial" w:hAnsi="Arial" w:cs="Arial"/>
            <w:color w:val="000000" w:themeColor="text1"/>
          </w:rPr>
          <w:t xml:space="preserve">decreased </w:t>
        </w:r>
      </w:ins>
      <w:ins w:id="96" w:author="Ari Fina Bintarti" w:date="2024-05-24T12:22:00Z">
        <w:r w:rsidR="00D37B74">
          <w:rPr>
            <w:rFonts w:ascii="Arial" w:hAnsi="Arial" w:cs="Arial"/>
            <w:color w:val="000000" w:themeColor="text1"/>
          </w:rPr>
          <w:t>after rewetting</w:t>
        </w:r>
      </w:ins>
      <w:ins w:id="97" w:author="Ari Fina Bintarti" w:date="2024-05-24T12:57:00Z">
        <w:r w:rsidR="008F6E1C">
          <w:rPr>
            <w:rFonts w:ascii="Arial" w:hAnsi="Arial" w:cs="Arial"/>
            <w:color w:val="000000" w:themeColor="text1"/>
          </w:rPr>
          <w:t>, indicating a strong resilience</w:t>
        </w:r>
      </w:ins>
      <w:ins w:id="98" w:author="Ari Fina Bintarti" w:date="2024-05-24T12:22:00Z">
        <w:r w:rsidR="00D37B74">
          <w:rPr>
            <w:rFonts w:ascii="Arial" w:hAnsi="Arial" w:cs="Arial"/>
            <w:color w:val="000000" w:themeColor="text1"/>
          </w:rPr>
          <w:t>.</w:t>
        </w:r>
      </w:ins>
      <w:ins w:id="99" w:author="Ari Fina Bintarti" w:date="2024-05-24T12:59:00Z">
        <w:r w:rsidR="008F6E1C">
          <w:rPr>
            <w:rFonts w:ascii="Arial" w:hAnsi="Arial" w:cs="Arial"/>
          </w:rPr>
          <w:t xml:space="preserve"> </w:t>
        </w:r>
      </w:ins>
      <w:r w:rsidRPr="00157A05">
        <w:rPr>
          <w:rFonts w:ascii="Arial" w:hAnsi="Arial" w:cs="Arial"/>
        </w:rPr>
        <w:t xml:space="preserve">We further found </w:t>
      </w:r>
      <w:ins w:id="100" w:author="Ari Fina Bintarti" w:date="2024-05-24T11:37:00Z">
        <w:r w:rsidR="003A7619">
          <w:rPr>
            <w:rFonts w:ascii="Arial" w:hAnsi="Arial" w:cs="Arial"/>
          </w:rPr>
          <w:t>that</w:t>
        </w:r>
      </w:ins>
      <w:ins w:id="101" w:author="Ari Fina Bintarti" w:date="2024-05-24T11:38:00Z">
        <w:r w:rsidR="003A7619">
          <w:rPr>
            <w:rFonts w:ascii="Arial" w:hAnsi="Arial" w:cs="Arial"/>
          </w:rPr>
          <w:t xml:space="preserve"> drought impaired</w:t>
        </w:r>
      </w:ins>
      <w:ins w:id="102" w:author="Ari Fina Bintarti" w:date="2024-05-24T11:37:00Z">
        <w:r w:rsidR="003A7619">
          <w:rPr>
            <w:rFonts w:ascii="Arial" w:hAnsi="Arial" w:cs="Arial"/>
          </w:rPr>
          <w:t xml:space="preserve"> the </w:t>
        </w:r>
      </w:ins>
      <w:ins w:id="103" w:author="Ari Fina Bintarti" w:date="2024-05-24T11:38:00Z">
        <w:r w:rsidR="003A7619">
          <w:rPr>
            <w:rFonts w:ascii="Arial" w:hAnsi="Arial" w:cs="Arial"/>
          </w:rPr>
          <w:t xml:space="preserve">complex </w:t>
        </w:r>
      </w:ins>
      <w:ins w:id="104" w:author="Ari Fina Bintarti" w:date="2024-05-24T11:37:00Z">
        <w:r w:rsidR="003A7619">
          <w:rPr>
            <w:rFonts w:ascii="Arial" w:hAnsi="Arial" w:cs="Arial"/>
          </w:rPr>
          <w:t xml:space="preserve">interactions between </w:t>
        </w:r>
      </w:ins>
      <w:ins w:id="105" w:author="Ari Fina Bintarti" w:date="2024-05-24T11:38:00Z">
        <w:r w:rsidR="003A7619">
          <w:rPr>
            <w:rFonts w:ascii="Arial" w:hAnsi="Arial" w:cs="Arial"/>
          </w:rPr>
          <w:t>AO communities and mineral N pool</w:t>
        </w:r>
      </w:ins>
      <w:ins w:id="106" w:author="Ari Fina Bintarti" w:date="2024-05-24T11:39:00Z">
        <w:r w:rsidR="003A7619">
          <w:rPr>
            <w:rFonts w:ascii="Arial" w:hAnsi="Arial" w:cs="Arial"/>
          </w:rPr>
          <w:t>s</w:t>
        </w:r>
        <w:r w:rsidR="006C1442">
          <w:rPr>
            <w:rFonts w:ascii="Arial" w:hAnsi="Arial" w:cs="Arial"/>
          </w:rPr>
          <w:t>, as well as N</w:t>
        </w:r>
        <w:r w:rsidR="006C1442" w:rsidRPr="006C1442">
          <w:rPr>
            <w:rFonts w:ascii="Arial" w:hAnsi="Arial" w:cs="Arial"/>
            <w:vertAlign w:val="subscript"/>
            <w:rPrChange w:id="107" w:author="Ari Fina Bintarti" w:date="2024-05-24T11:39:00Z">
              <w:rPr>
                <w:rFonts w:ascii="Arial" w:hAnsi="Arial" w:cs="Arial"/>
              </w:rPr>
            </w:rPrChange>
          </w:rPr>
          <w:t>2</w:t>
        </w:r>
        <w:r w:rsidR="006C1442">
          <w:rPr>
            <w:rFonts w:ascii="Arial" w:hAnsi="Arial" w:cs="Arial"/>
          </w:rPr>
          <w:t>O flux</w:t>
        </w:r>
      </w:ins>
      <w:ins w:id="108" w:author="Ari Fina Bintarti" w:date="2024-05-24T13:02:00Z">
        <w:r w:rsidR="00F87F33">
          <w:rPr>
            <w:rFonts w:ascii="Arial" w:hAnsi="Arial" w:cs="Arial"/>
          </w:rPr>
          <w:t>es</w:t>
        </w:r>
      </w:ins>
      <w:del w:id="109" w:author="Ari Fina Bintarti" w:date="2024-05-24T11:39:00Z">
        <w:r w:rsidRPr="00157A05" w:rsidDel="006C1442">
          <w:rPr>
            <w:rFonts w:ascii="Arial" w:hAnsi="Arial" w:cs="Arial"/>
          </w:rPr>
          <w:delText xml:space="preserve">a significant interaction between drought and agricultural practices on the abundance of all groups of ammonia-oxidizers except </w:delText>
        </w:r>
        <w:r w:rsidRPr="00157A05" w:rsidDel="006C1442">
          <w:rPr>
            <w:rFonts w:ascii="Arial" w:hAnsi="Arial" w:cs="Arial"/>
            <w:color w:val="000000" w:themeColor="text1"/>
          </w:rPr>
          <w:delText>AOB</w:delText>
        </w:r>
      </w:del>
      <w:del w:id="110" w:author="Ari Fina Bintarti" w:date="2024-05-24T13:00:00Z">
        <w:r w:rsidRPr="00157A05" w:rsidDel="00F87F33">
          <w:rPr>
            <w:rFonts w:ascii="Arial" w:hAnsi="Arial" w:cs="Arial"/>
            <w:color w:val="000000" w:themeColor="text1"/>
          </w:rPr>
          <w:delText>.</w:delText>
        </w:r>
      </w:del>
      <w:del w:id="111" w:author="Ari Fina Bintarti" w:date="2024-05-24T12:59:00Z">
        <w:r w:rsidRPr="00157A05" w:rsidDel="008F6E1C">
          <w:rPr>
            <w:rFonts w:ascii="Arial" w:hAnsi="Arial" w:cs="Arial"/>
            <w:color w:val="000000" w:themeColor="text1"/>
          </w:rPr>
          <w:delText xml:space="preserve"> </w:delText>
        </w:r>
      </w:del>
      <w:del w:id="112" w:author="Ari Fina Bintarti" w:date="2024-05-24T13:00:00Z">
        <w:r w:rsidRPr="00157A05" w:rsidDel="008F6E1C">
          <w:rPr>
            <w:rFonts w:ascii="Arial" w:hAnsi="Arial" w:cs="Arial"/>
            <w:color w:val="000000" w:themeColor="text1"/>
          </w:rPr>
          <w:delText>Overall, our study showed that the impact of drought on ammonia oxidizers was modulated by agricultural practices and varied with time as well as among members of ammonia-oxidizers</w:delText>
        </w:r>
      </w:del>
      <w:r w:rsidRPr="00157A05">
        <w:rPr>
          <w:rFonts w:ascii="Arial" w:hAnsi="Arial" w:cs="Arial"/>
          <w:color w:val="000000" w:themeColor="text1"/>
        </w:rPr>
        <w:t>. These results underscore the significance of agricultural management practices in influencing the response of nitrogen cycling and the corresponding communities to drought.</w:t>
      </w:r>
    </w:p>
    <w:p w14:paraId="30C987EE" w14:textId="77777777" w:rsidR="00F87F33" w:rsidRDefault="00F87F33" w:rsidP="0063031D">
      <w:pPr>
        <w:spacing w:after="0" w:line="480" w:lineRule="auto"/>
        <w:jc w:val="both"/>
        <w:rPr>
          <w:ins w:id="113" w:author="Ari Fina Bintarti" w:date="2024-05-24T09:44:00Z"/>
          <w:rFonts w:ascii="Arial" w:hAnsi="Arial" w:cs="Arial"/>
          <w:b/>
          <w:bCs/>
        </w:rPr>
      </w:pPr>
    </w:p>
    <w:p w14:paraId="51EC9D50" w14:textId="2F9D480F" w:rsidR="008773D5" w:rsidRPr="00274763" w:rsidRDefault="00C516A5" w:rsidP="0063031D">
      <w:pPr>
        <w:spacing w:after="0" w:line="480" w:lineRule="auto"/>
        <w:jc w:val="both"/>
        <w:rPr>
          <w:ins w:id="114" w:author="Ari Fina Bintarti" w:date="2024-05-24T11:15:00Z"/>
          <w:rFonts w:ascii="Arial" w:hAnsi="Arial" w:cs="Arial"/>
          <w:b/>
          <w:bCs/>
          <w:sz w:val="24"/>
          <w:szCs w:val="24"/>
          <w:rPrChange w:id="115" w:author="Ari Fina Bintarti" w:date="2024-05-24T16:31:00Z">
            <w:rPr>
              <w:ins w:id="116" w:author="Ari Fina Bintarti" w:date="2024-05-24T11:15:00Z"/>
              <w:rFonts w:ascii="Arial" w:hAnsi="Arial" w:cs="Arial"/>
            </w:rPr>
          </w:rPrChange>
        </w:rPr>
      </w:pPr>
      <w:ins w:id="117" w:author="Ari Fina Bintarti" w:date="2024-05-24T09:44:00Z">
        <w:r w:rsidRPr="00C516A5">
          <w:rPr>
            <w:rFonts w:ascii="Arial" w:hAnsi="Arial" w:cs="Arial"/>
            <w:b/>
            <w:bCs/>
            <w:sz w:val="24"/>
            <w:szCs w:val="24"/>
            <w:rPrChange w:id="118" w:author="Ari Fina Bintarti" w:date="2024-05-24T09:45:00Z">
              <w:rPr>
                <w:rFonts w:ascii="Arial" w:hAnsi="Arial" w:cs="Arial"/>
                <w:b/>
                <w:bCs/>
              </w:rPr>
            </w:rPrChange>
          </w:rPr>
          <w:t>Keywords:</w:t>
        </w:r>
      </w:ins>
    </w:p>
    <w:p w14:paraId="092E962E" w14:textId="08EB00B4" w:rsidR="008773D5" w:rsidRPr="006741AF" w:rsidRDefault="008773D5" w:rsidP="0063031D">
      <w:pPr>
        <w:spacing w:after="0" w:line="480" w:lineRule="auto"/>
        <w:jc w:val="both"/>
        <w:rPr>
          <w:ins w:id="119" w:author="Ari Fina Bintarti" w:date="2024-05-24T11:13:00Z"/>
          <w:rFonts w:ascii="Arial" w:hAnsi="Arial" w:cs="Arial"/>
          <w:rPrChange w:id="120" w:author="Ari Fina Bintarti" w:date="2024-05-24T11:20:00Z">
            <w:rPr>
              <w:ins w:id="121" w:author="Ari Fina Bintarti" w:date="2024-05-24T11:13:00Z"/>
              <w:rFonts w:ascii="Arial" w:hAnsi="Arial" w:cs="Arial"/>
              <w:b/>
              <w:bCs/>
            </w:rPr>
          </w:rPrChange>
        </w:rPr>
      </w:pPr>
      <w:ins w:id="122" w:author="Ari Fina Bintarti" w:date="2024-05-24T11:13:00Z">
        <w:r w:rsidRPr="008773D5">
          <w:rPr>
            <w:rFonts w:ascii="Arial" w:hAnsi="Arial" w:cs="Arial"/>
            <w:rPrChange w:id="123" w:author="Ari Fina Bintarti" w:date="2024-05-24T11:14:00Z">
              <w:rPr>
                <w:rFonts w:ascii="Arial" w:hAnsi="Arial" w:cs="Arial"/>
                <w:b/>
                <w:bCs/>
                <w:sz w:val="24"/>
                <w:szCs w:val="24"/>
              </w:rPr>
            </w:rPrChange>
          </w:rPr>
          <w:t>Drough</w:t>
        </w:r>
      </w:ins>
      <w:ins w:id="124" w:author="Ari Fina Bintarti" w:date="2024-05-24T11:24:00Z">
        <w:r w:rsidR="00FC58DE">
          <w:rPr>
            <w:rFonts w:ascii="Arial" w:hAnsi="Arial" w:cs="Arial"/>
          </w:rPr>
          <w:t>t</w:t>
        </w:r>
      </w:ins>
      <w:ins w:id="125" w:author="Ari Fina Bintarti" w:date="2024-05-24T11:56:00Z">
        <w:r w:rsidR="00D96620">
          <w:rPr>
            <w:rFonts w:ascii="Arial" w:hAnsi="Arial" w:cs="Arial"/>
          </w:rPr>
          <w:t>-rewetting</w:t>
        </w:r>
      </w:ins>
      <w:ins w:id="126" w:author="Ari Fina Bintarti" w:date="2024-05-24T11:24:00Z">
        <w:r w:rsidR="00FC58DE">
          <w:rPr>
            <w:rFonts w:ascii="Arial" w:hAnsi="Arial" w:cs="Arial"/>
          </w:rPr>
          <w:t>,</w:t>
        </w:r>
      </w:ins>
      <w:ins w:id="127" w:author="Ari Fina Bintarti" w:date="2024-05-24T11:19:00Z">
        <w:r w:rsidR="006741AF">
          <w:rPr>
            <w:rFonts w:ascii="Arial" w:hAnsi="Arial" w:cs="Arial"/>
          </w:rPr>
          <w:t xml:space="preserve"> o</w:t>
        </w:r>
      </w:ins>
      <w:ins w:id="128" w:author="Ari Fina Bintarti" w:date="2024-05-24T11:18:00Z">
        <w:r w:rsidR="00CE345C">
          <w:rPr>
            <w:rFonts w:ascii="Arial" w:hAnsi="Arial" w:cs="Arial"/>
          </w:rPr>
          <w:t>rganic</w:t>
        </w:r>
      </w:ins>
      <w:ins w:id="129" w:author="Ari Fina Bintarti" w:date="2024-05-24T11:19:00Z">
        <w:r w:rsidR="006741AF">
          <w:rPr>
            <w:rFonts w:ascii="Arial" w:hAnsi="Arial" w:cs="Arial"/>
          </w:rPr>
          <w:t>, c</w:t>
        </w:r>
      </w:ins>
      <w:ins w:id="130" w:author="Ari Fina Bintarti" w:date="2024-05-24T11:13:00Z">
        <w:r w:rsidRPr="008773D5">
          <w:rPr>
            <w:rFonts w:ascii="Arial" w:hAnsi="Arial" w:cs="Arial"/>
            <w:rPrChange w:id="131" w:author="Ari Fina Bintarti" w:date="2024-05-24T11:14:00Z">
              <w:rPr>
                <w:rFonts w:ascii="Arial" w:hAnsi="Arial" w:cs="Arial"/>
                <w:b/>
                <w:bCs/>
                <w:sz w:val="24"/>
                <w:szCs w:val="24"/>
              </w:rPr>
            </w:rPrChange>
          </w:rPr>
          <w:t>onventiona</w:t>
        </w:r>
      </w:ins>
      <w:ins w:id="132" w:author="Ari Fina Bintarti" w:date="2024-05-24T11:19:00Z">
        <w:r w:rsidR="006741AF">
          <w:rPr>
            <w:rFonts w:ascii="Arial" w:hAnsi="Arial" w:cs="Arial"/>
          </w:rPr>
          <w:t>l, a</w:t>
        </w:r>
      </w:ins>
      <w:ins w:id="133" w:author="Ari Fina Bintarti" w:date="2024-05-24T09:44:00Z">
        <w:r w:rsidR="00C516A5" w:rsidRPr="008773D5">
          <w:rPr>
            <w:rFonts w:ascii="Arial" w:hAnsi="Arial" w:cs="Arial"/>
            <w:rPrChange w:id="134" w:author="Ari Fina Bintarti" w:date="2024-05-24T11:14:00Z">
              <w:rPr>
                <w:rFonts w:ascii="Arial" w:hAnsi="Arial" w:cs="Arial"/>
                <w:b/>
                <w:bCs/>
              </w:rPr>
            </w:rPrChange>
          </w:rPr>
          <w:t>mmonia-oxidizing ba</w:t>
        </w:r>
      </w:ins>
      <w:ins w:id="135" w:author="Ari Fina Bintarti" w:date="2024-05-24T09:45:00Z">
        <w:r w:rsidR="00C516A5" w:rsidRPr="008773D5">
          <w:rPr>
            <w:rFonts w:ascii="Arial" w:hAnsi="Arial" w:cs="Arial"/>
            <w:rPrChange w:id="136" w:author="Ari Fina Bintarti" w:date="2024-05-24T11:14:00Z">
              <w:rPr>
                <w:rFonts w:ascii="Arial" w:hAnsi="Arial" w:cs="Arial"/>
                <w:b/>
                <w:bCs/>
              </w:rPr>
            </w:rPrChange>
          </w:rPr>
          <w:t>cteria</w:t>
        </w:r>
      </w:ins>
      <w:ins w:id="137" w:author="Ari Fina Bintarti" w:date="2024-05-24T11:19:00Z">
        <w:r w:rsidR="006741AF">
          <w:rPr>
            <w:rFonts w:ascii="Arial" w:hAnsi="Arial" w:cs="Arial"/>
          </w:rPr>
          <w:t>, a</w:t>
        </w:r>
      </w:ins>
      <w:ins w:id="138" w:author="Ari Fina Bintarti" w:date="2024-05-24T11:12:00Z">
        <w:r w:rsidRPr="008773D5">
          <w:rPr>
            <w:rFonts w:ascii="Arial" w:hAnsi="Arial" w:cs="Arial"/>
            <w:rPrChange w:id="139" w:author="Ari Fina Bintarti" w:date="2024-05-24T11:14:00Z">
              <w:rPr>
                <w:rFonts w:ascii="Arial" w:hAnsi="Arial" w:cs="Arial"/>
                <w:b/>
                <w:bCs/>
              </w:rPr>
            </w:rPrChange>
          </w:rPr>
          <w:t>mmonia-oxidizing archaea</w:t>
        </w:r>
      </w:ins>
      <w:ins w:id="140" w:author="Ari Fina Bintarti" w:date="2024-05-24T11:20:00Z">
        <w:r w:rsidR="006741AF">
          <w:rPr>
            <w:rFonts w:ascii="Arial" w:hAnsi="Arial" w:cs="Arial"/>
          </w:rPr>
          <w:t>, c</w:t>
        </w:r>
      </w:ins>
      <w:ins w:id="141" w:author="Ari Fina Bintarti" w:date="2024-05-24T11:13:00Z">
        <w:r w:rsidRPr="008773D5">
          <w:rPr>
            <w:rFonts w:ascii="Arial" w:hAnsi="Arial" w:cs="Arial"/>
            <w:rPrChange w:id="142" w:author="Ari Fina Bintarti" w:date="2024-05-24T11:14:00Z">
              <w:rPr>
                <w:rFonts w:ascii="Arial" w:hAnsi="Arial" w:cs="Arial"/>
                <w:b/>
                <w:bCs/>
              </w:rPr>
            </w:rPrChange>
          </w:rPr>
          <w:t>omammox</w:t>
        </w:r>
      </w:ins>
      <w:ins w:id="143" w:author="Ari Fina Bintarti" w:date="2024-05-24T11:20:00Z">
        <w:r w:rsidR="006741AF">
          <w:rPr>
            <w:rFonts w:ascii="Arial" w:hAnsi="Arial" w:cs="Arial"/>
          </w:rPr>
          <w:t>, n</w:t>
        </w:r>
      </w:ins>
      <w:ins w:id="144" w:author="Ari Fina Bintarti" w:date="2024-05-24T11:15:00Z">
        <w:r>
          <w:rPr>
            <w:rFonts w:ascii="Arial" w:hAnsi="Arial" w:cs="Arial"/>
          </w:rPr>
          <w:t>itrifi</w:t>
        </w:r>
      </w:ins>
      <w:ins w:id="145" w:author="Ari Fina Bintarti" w:date="2024-05-24T11:24:00Z">
        <w:r w:rsidR="00FC58DE">
          <w:rPr>
            <w:rFonts w:ascii="Arial" w:hAnsi="Arial" w:cs="Arial"/>
          </w:rPr>
          <w:t>cation</w:t>
        </w:r>
      </w:ins>
      <w:ins w:id="146" w:author="Ari Fina Bintarti" w:date="2024-05-24T11:20:00Z">
        <w:r w:rsidR="006741AF">
          <w:rPr>
            <w:rFonts w:ascii="Arial" w:hAnsi="Arial" w:cs="Arial"/>
          </w:rPr>
          <w:t>, r</w:t>
        </w:r>
      </w:ins>
      <w:ins w:id="147" w:author="Ari Fina Bintarti" w:date="2024-05-24T11:15:00Z">
        <w:r>
          <w:rPr>
            <w:rFonts w:ascii="Arial" w:hAnsi="Arial" w:cs="Arial"/>
          </w:rPr>
          <w:t>esilience</w:t>
        </w:r>
      </w:ins>
    </w:p>
    <w:p w14:paraId="6C271509" w14:textId="77777777" w:rsidR="008773D5" w:rsidDel="008773D5" w:rsidRDefault="008773D5" w:rsidP="0063031D">
      <w:pPr>
        <w:spacing w:after="0" w:line="480" w:lineRule="auto"/>
        <w:jc w:val="both"/>
        <w:rPr>
          <w:del w:id="148" w:author="Ari Fina Bintarti" w:date="2024-05-24T11:15:00Z"/>
          <w:rFonts w:ascii="Arial" w:hAnsi="Arial" w:cs="Arial"/>
          <w:b/>
          <w:bCs/>
        </w:rPr>
      </w:pPr>
    </w:p>
    <w:p w14:paraId="6340B49B" w14:textId="77777777" w:rsidR="009B519C" w:rsidRPr="00157A05" w:rsidRDefault="009B519C" w:rsidP="0063031D">
      <w:pPr>
        <w:spacing w:after="0" w:line="480" w:lineRule="auto"/>
        <w:jc w:val="both"/>
        <w:rPr>
          <w:rFonts w:ascii="Arial" w:hAnsi="Arial" w:cs="Arial"/>
          <w:b/>
          <w:bCs/>
        </w:rPr>
      </w:pPr>
    </w:p>
    <w:p w14:paraId="312EC82A" w14:textId="6259C50C" w:rsidR="009B519C" w:rsidRPr="00C516A5" w:rsidRDefault="00E5088A">
      <w:pPr>
        <w:pStyle w:val="ListParagraph"/>
        <w:numPr>
          <w:ilvl w:val="0"/>
          <w:numId w:val="15"/>
        </w:numPr>
        <w:spacing w:line="480" w:lineRule="auto"/>
        <w:ind w:left="360"/>
        <w:jc w:val="both"/>
        <w:rPr>
          <w:rFonts w:ascii="Arial" w:hAnsi="Arial" w:cs="Arial"/>
          <w:b/>
          <w:bCs/>
        </w:rPr>
        <w:pPrChange w:id="149" w:author="Ari Fina Bintarti" w:date="2024-05-24T09:56:00Z">
          <w:pPr>
            <w:spacing w:after="0" w:line="480" w:lineRule="auto"/>
            <w:jc w:val="both"/>
          </w:pPr>
        </w:pPrChange>
      </w:pPr>
      <w:del w:id="150" w:author="Ari Fina Bintarti" w:date="2024-05-24T09:46:00Z">
        <w:r w:rsidRPr="00C516A5" w:rsidDel="00C516A5">
          <w:rPr>
            <w:rFonts w:ascii="Arial" w:hAnsi="Arial" w:cs="Arial"/>
            <w:b/>
            <w:bCs/>
          </w:rPr>
          <w:delText>INTRODUCTION</w:delText>
        </w:r>
      </w:del>
      <w:ins w:id="151" w:author="Ari Fina Bintarti" w:date="2024-05-24T09:46:00Z">
        <w:r w:rsidR="00C516A5" w:rsidRPr="00C516A5">
          <w:rPr>
            <w:rFonts w:ascii="Arial" w:hAnsi="Arial" w:cs="Arial"/>
            <w:b/>
            <w:bCs/>
          </w:rPr>
          <w:t>I</w:t>
        </w:r>
        <w:r w:rsidR="00C516A5">
          <w:rPr>
            <w:rFonts w:ascii="Arial" w:hAnsi="Arial" w:cs="Arial"/>
            <w:b/>
            <w:bCs/>
          </w:rPr>
          <w:t>ntroduction</w:t>
        </w:r>
      </w:ins>
    </w:p>
    <w:p w14:paraId="0D950050" w14:textId="05BE2F77" w:rsidR="00E5088A" w:rsidDel="00B87AC4" w:rsidRDefault="00E5088A" w:rsidP="00B87AC4">
      <w:pPr>
        <w:pStyle w:val="ListParagraph"/>
        <w:spacing w:line="480" w:lineRule="auto"/>
        <w:ind w:left="0" w:firstLine="360"/>
        <w:jc w:val="both"/>
        <w:rPr>
          <w:del w:id="152" w:author="Ari Fina Bintarti" w:date="2024-05-24T09:56:00Z"/>
          <w:rFonts w:ascii="Arial" w:hAnsi="Arial" w:cs="Arial"/>
          <w:sz w:val="22"/>
          <w:szCs w:val="22"/>
        </w:rPr>
      </w:pPr>
      <w:r w:rsidRPr="009B519C">
        <w:rPr>
          <w:rFonts w:ascii="Arial" w:hAnsi="Arial" w:cs="Arial"/>
          <w:sz w:val="22"/>
          <w:szCs w:val="22"/>
        </w:rPr>
        <w:t>Projection of future drought scenario indicate increasing drought frequency and intensity across Europe by the end of 21</w:t>
      </w:r>
      <w:r w:rsidRPr="009B519C">
        <w:rPr>
          <w:rFonts w:ascii="Arial" w:hAnsi="Arial" w:cs="Arial"/>
          <w:sz w:val="22"/>
          <w:szCs w:val="22"/>
          <w:vertAlign w:val="superscript"/>
        </w:rPr>
        <w:t>st</w:t>
      </w:r>
      <w:r w:rsidRPr="009B519C">
        <w:rPr>
          <w:rFonts w:ascii="Arial" w:hAnsi="Arial" w:cs="Arial"/>
          <w:sz w:val="22"/>
          <w:szCs w:val="22"/>
        </w:rPr>
        <w:t xml:space="preserve"> century</w:t>
      </w:r>
      <w:r w:rsidR="00EC64A2">
        <w:rPr>
          <w:rFonts w:ascii="Arial" w:hAnsi="Arial" w:cs="Arial"/>
          <w:sz w:val="22"/>
          <w:szCs w:val="22"/>
        </w:rPr>
        <w:t>,</w:t>
      </w:r>
      <w:r w:rsidRPr="009B519C">
        <w:rPr>
          <w:rFonts w:ascii="Arial" w:hAnsi="Arial" w:cs="Arial"/>
          <w:sz w:val="22"/>
          <w:szCs w:val="22"/>
        </w:rPr>
        <w:t xml:space="preserve"> as simulated by climate models </w:t>
      </w:r>
      <w:r w:rsidRPr="009B519C">
        <w:rPr>
          <w:rFonts w:ascii="Arial" w:hAnsi="Arial" w:cs="Arial"/>
        </w:rPr>
        <w:fldChar w:fldCharType="begin"/>
      </w:r>
      <w:r w:rsidRPr="009B519C">
        <w:rPr>
          <w:rFonts w:ascii="Arial" w:hAnsi="Arial" w:cs="Arial"/>
          <w:sz w:val="22"/>
          <w:szCs w:val="22"/>
        </w:rPr>
        <w:instrText xml:space="preserve"> ADDIN ZOTERO_ITEM CSL_CITATION {"citationID":"nisUoP4g","properties":{"formattedCitation":"(Hari et al., 2020; Suarez-Gutierrez et al., 2023)","plainCitation":"(Hari et al., 2020; Suarez-Gutierrez et al., 2023)","noteIndex":0},"citationItems":[{"id":355,"uris":["http://zotero.org/users/local/4LgJUJlW/items/A2VHNCHP"],"itemData":{"id":355,"type":"article-journal","abstract":"Since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353,"uris":["http://zotero.org/users/local/4LgJUJlW/items/9GYXKJCF"],"itemData":{"id":353,"type":"article-journal","abstract":"Extreme heat and drought typical of an end-of-century climate could soon occur over Europe, and repeatedly. Despite the European climate being potentially prone to multi-year successive extremes due to the influence of the North Atlantic variability, it remains unclear how the likelihood of successive extremes changes under warming, how early they could reach end-of-century levels, and how this is affected by internal climate variability. Using the Max Planck Institute Grand Ensemble, we find that even under moderate warming, end-of-century heat and drought levels virtually impossible 20 years ago reach 1-in-10 likelihoods as early as the 2030s. By 2050–2074, two successive years of single or compound end-of-century extremes, unprecedented to date, exceed 1-in-10 likelihoods; while Europe-wide 5-year megadroughts become plausible. Whole decades of end-of-century heat stress could start by 2040, by 2020 for drought, and with a warm North Atlantic, end-of-century decades starting as early as 2030 become twice as likely.","container-title":"Communications Earth &amp; Environment","DOI":"10.1038/s43247-023-01075-y","ISSN":"2662-4435","issue":"1","journalAbbreviation":"Commun Earth Environ","language":"en","license":"2023 The Author(s)","note":"publisher: Nature Publishing Group","page":"1-11","source":"www.nature.com","title":"Extreme heat and drought typical of an end-of-century climate could occur over Europe soon and repeatedly","volume":"4","author":[{"family":"Suarez-Gutierrez","given":"Laura"},{"family":"Müller","given":"Wolfgang A."},{"family":"Marotzke","given":"Jochem"}],"issued":{"date-parts":[["2023",11,30]]}}}],"schema":"https://github.com/citation-style-language/schema/raw/master/csl-citation.json"}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(Hari et al., 2020; Suarez-Gutierrez et al., 2023)</w:t>
      </w:r>
      <w:r w:rsidRPr="009B519C">
        <w:rPr>
          <w:rFonts w:ascii="Arial" w:hAnsi="Arial" w:cs="Arial"/>
        </w:rPr>
        <w:fldChar w:fldCharType="end"/>
      </w:r>
      <w:r w:rsidRPr="009B519C">
        <w:rPr>
          <w:rFonts w:ascii="Arial" w:hAnsi="Arial" w:cs="Arial"/>
          <w:sz w:val="22"/>
          <w:szCs w:val="22"/>
        </w:rPr>
        <w:t xml:space="preserve">. </w:t>
      </w:r>
      <w:r w:rsidR="00D57007">
        <w:rPr>
          <w:rFonts w:ascii="Arial" w:hAnsi="Arial" w:cs="Arial"/>
          <w:sz w:val="22"/>
          <w:szCs w:val="22"/>
        </w:rPr>
        <w:t>L</w:t>
      </w:r>
      <w:r w:rsidRPr="009B519C">
        <w:rPr>
          <w:rFonts w:ascii="Arial" w:hAnsi="Arial" w:cs="Arial"/>
          <w:sz w:val="22"/>
          <w:szCs w:val="22"/>
        </w:rPr>
        <w:t xml:space="preserve">arge areas of Europe </w:t>
      </w:r>
      <w:r w:rsidR="00577DD1">
        <w:rPr>
          <w:rFonts w:ascii="Arial" w:hAnsi="Arial" w:cs="Arial"/>
          <w:sz w:val="22"/>
          <w:szCs w:val="22"/>
        </w:rPr>
        <w:t xml:space="preserve">are already </w:t>
      </w:r>
      <w:r w:rsidRPr="009B519C">
        <w:rPr>
          <w:rFonts w:ascii="Arial" w:hAnsi="Arial" w:cs="Arial"/>
          <w:sz w:val="22"/>
          <w:szCs w:val="22"/>
        </w:rPr>
        <w:t>experienc</w:t>
      </w:r>
      <w:r w:rsidR="00577DD1">
        <w:rPr>
          <w:rFonts w:ascii="Arial" w:hAnsi="Arial" w:cs="Arial"/>
          <w:sz w:val="22"/>
          <w:szCs w:val="22"/>
        </w:rPr>
        <w:t>ing</w:t>
      </w:r>
      <w:r w:rsidR="001B2CC4">
        <w:rPr>
          <w:rFonts w:ascii="Arial" w:hAnsi="Arial" w:cs="Arial"/>
          <w:sz w:val="22"/>
          <w:szCs w:val="22"/>
        </w:rPr>
        <w:t xml:space="preserve"> </w:t>
      </w:r>
      <w:r w:rsidRPr="009B519C">
        <w:rPr>
          <w:rFonts w:ascii="Arial" w:hAnsi="Arial" w:cs="Arial"/>
          <w:sz w:val="22"/>
          <w:szCs w:val="22"/>
        </w:rPr>
        <w:t xml:space="preserve">prolonged drought events as a result of climate change and global warming, primarily caused by anthropogenic activities </w:t>
      </w:r>
      <w:r w:rsidRPr="009B519C">
        <w:rPr>
          <w:rFonts w:ascii="Arial" w:hAnsi="Arial" w:cs="Arial"/>
        </w:rPr>
        <w:fldChar w:fldCharType="begin"/>
      </w:r>
      <w:r w:rsidRPr="009B519C">
        <w:rPr>
          <w:rFonts w:ascii="Arial" w:hAnsi="Arial" w:cs="Arial"/>
          <w:sz w:val="22"/>
          <w:szCs w:val="22"/>
        </w:rPr>
        <w:instrText xml:space="preserve"> ADDIN ZOTERO_ITEM CSL_CITATION {"citationID":"1Ralgwsi","properties":{"formattedCitation":"(Hari et al., 2020; Min et al., 2011)","plainCitation":"(Hari et al., 2020; Min et al., 2011)","noteIndex":0},"citationItems":[{"id":355,"uris":["http://zotero.org/users/local/4LgJUJlW/items/A2VHNCHP"],"itemData":{"id":355,"type":"article-journal","abstract":"Since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370,"uris":["http://zotero.org/users/local/4LgJUJlW/items/JGB2TDJL"],"itemData":{"id":370,"type":"article-journal","abstract":"A significant effect of anthropogenic activities has already been detected in observed trends in temperature and mean precipitation. But to date, no study has formally identified such a human fingerprint on extreme precipitation — an increase in which is one of the central theoretical expectations for a warming climate. Seung-Ki Min and colleagues compare observations and simulations of rainfall between 1951 and 1999 in North America, Europe and northern Asia. They find a statistically significant effect of increased greenhouse gases on observed increases in extreme precipitation events over much of the Northern Hemisphere land area.","container-title":"Nature","DOI":"10.1038/nature09763","ISSN":"1476-4687","issue":"7334","language":"en","license":"2011 Springer Nature Limited","note":"publisher: Nature Publishing Group","page":"378-381","source":"www.nature.com","title":"Human contribution to more-intense precipitation extremes","volume":"470","author":[{"family":"Min","given":"Seung-Ki"},{"family":"Zhang","given":"Xuebin"},{"family":"Zwiers","given":"Francis W."},{"family":"Hegerl","given":"Gabriele C."}],"issued":{"date-parts":[["2011",2]]}}}],"schema":"https://github.com/citation-style-language/schema/raw/master/csl-citation.json"}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(Hari et al., 2020; Min et al., 2011)</w:t>
      </w:r>
      <w:r w:rsidRPr="009B519C">
        <w:rPr>
          <w:rFonts w:ascii="Arial" w:hAnsi="Arial" w:cs="Arial"/>
        </w:rPr>
        <w:fldChar w:fldCharType="end"/>
      </w:r>
      <w:r w:rsidRPr="009B519C">
        <w:rPr>
          <w:rFonts w:ascii="Arial" w:hAnsi="Arial" w:cs="Arial"/>
          <w:sz w:val="22"/>
          <w:szCs w:val="22"/>
        </w:rPr>
        <w:t xml:space="preserve">. </w:t>
      </w:r>
      <w:r w:rsidR="00577DD1">
        <w:rPr>
          <w:rFonts w:ascii="Arial" w:hAnsi="Arial" w:cs="Arial"/>
          <w:sz w:val="22"/>
          <w:szCs w:val="22"/>
        </w:rPr>
        <w:t>Thus, severe</w:t>
      </w:r>
      <w:r w:rsidR="00577DD1" w:rsidRPr="009B519C">
        <w:rPr>
          <w:rFonts w:ascii="Arial" w:hAnsi="Arial" w:cs="Arial"/>
          <w:sz w:val="22"/>
          <w:szCs w:val="22"/>
        </w:rPr>
        <w:t xml:space="preserve"> </w:t>
      </w:r>
      <w:r w:rsidRPr="009B519C">
        <w:rPr>
          <w:rFonts w:ascii="Arial" w:hAnsi="Arial" w:cs="Arial"/>
          <w:sz w:val="22"/>
          <w:szCs w:val="22"/>
        </w:rPr>
        <w:t xml:space="preserve">drought had been </w:t>
      </w:r>
      <w:r w:rsidRPr="009B519C">
        <w:rPr>
          <w:rFonts w:ascii="Arial" w:hAnsi="Arial" w:cs="Arial"/>
          <w:sz w:val="22"/>
          <w:szCs w:val="22"/>
        </w:rPr>
        <w:lastRenderedPageBreak/>
        <w:t xml:space="preserve">reported in 2018-2019, and </w:t>
      </w:r>
      <w:r w:rsidR="0097442B">
        <w:rPr>
          <w:rFonts w:ascii="Arial" w:hAnsi="Arial" w:cs="Arial"/>
          <w:sz w:val="22"/>
          <w:szCs w:val="22"/>
        </w:rPr>
        <w:t xml:space="preserve">more </w:t>
      </w:r>
      <w:r w:rsidRPr="009B519C">
        <w:rPr>
          <w:rFonts w:ascii="Arial" w:hAnsi="Arial" w:cs="Arial"/>
          <w:sz w:val="22"/>
          <w:szCs w:val="22"/>
        </w:rPr>
        <w:t>recently in 2022</w:t>
      </w:r>
      <w:r w:rsidR="00D16EF5">
        <w:rPr>
          <w:rFonts w:ascii="Arial" w:hAnsi="Arial" w:cs="Arial"/>
          <w:sz w:val="22"/>
          <w:szCs w:val="22"/>
        </w:rPr>
        <w:t>,</w:t>
      </w:r>
      <w:r w:rsidRPr="009B519C">
        <w:rPr>
          <w:rFonts w:ascii="Arial" w:hAnsi="Arial" w:cs="Arial"/>
          <w:sz w:val="22"/>
          <w:szCs w:val="22"/>
        </w:rPr>
        <w:t xml:space="preserve"> with around 30 % of the European continent significantly affected </w:t>
      </w:r>
      <w:r w:rsidRPr="009B519C">
        <w:rPr>
          <w:rFonts w:ascii="Arial" w:hAnsi="Arial" w:cs="Arial"/>
        </w:rPr>
        <w:fldChar w:fldCharType="begin"/>
      </w:r>
      <w:r w:rsidRPr="009B519C">
        <w:rPr>
          <w:rFonts w:ascii="Arial" w:hAnsi="Arial" w:cs="Arial"/>
          <w:sz w:val="22"/>
          <w:szCs w:val="22"/>
        </w:rPr>
        <w:instrText xml:space="preserve"> ADDIN ZOTERO_ITEM CSL_CITATION {"citationID":"G0pLO1fy","properties":{"formattedCitation":"(Barker et al., 2024; Blauhut et al., 2022; van der Woude et al., 2023)","plainCitation":"(Barker et al., 2024; Blauhut et al., 2022; van der Woude et al., 2023)","noteIndex":0},"citationItems":[{"id":373,"uris":["http://zotero.org/users/local/4LgJUJlW/items/9BP7H9NB"],"itemData":{"id":373,"type":"article-journal","abstract":"The summer of 2022 was particularly notable for the prolonged and extensive hot and dry conditions experienced across the UK. The resultant 2022 drought had widespread impacts and prompted much discussion about the continuing vulnerability of the UK to drought, particularly in the context of anthropogenic warming. Here, we briefly describe the evolution of the drought before focusing on the severity of rainfall, river flow, soil moisture and groundwater level deficits from summer 2022, placing the event into a historical context and addressing the impacts of the drought. We also consider whether the 2022 drought is part of a long-term trend towards increasing drought severity.","container-title":"Weather","DOI":"10.1002/wea.4531","ISSN":"1477-8696","issue":"99","journalAbbreviation":"Weather","language":"en","license":"© 2024 The Authors. Weather published by John Wiley &amp; Sons Ltd on behalf of Royal Meteorological Society.","note":"_eprint: https://onlinelibrary.wiley.com/doi/pdf/10.1002/wea.4531","source":"Wiley Online Library","title":"An appraisal of the severity of the 2022 drought and its impacts","URL":"https://onlinelibrary.wiley.com/doi/abs/10.1002/wea.4531","volume":"99","author":[{"family":"Barker","given":"Lucy J."},{"family":"Hannaford","given":"Jamie"},{"family":"Magee","given":"Eugene"},{"family":"Turner","given":"Stephen"},{"family":"Sefton","given":"Catherine"},{"family":"Parry","given":"Simon"},{"family":"Evans","given":"Jonathan"},{"family":"Szczykulska","given":"Magdalena"},{"family":"Haxton","given":"Tracey"}],"accessed":{"date-parts":[["2024",5,4]]},"issued":{"date-parts":[["2024"]]}}},{"id":371,"uris":["http://zotero.org/users/local/4LgJUJlW/items/S57S3QSL"],"itemData":{"id":371,"type":"article-journal","abstract":"Drought events and their impacts vary spatially and temporally due to diverse pedo-climatic and hydrologic conditions, as well as variations in exposure and vulnerability, such as demographics and response actions. While hazard severity and frequency of past drought events have been studied in detail, little is known about the effect of drought management strategies on the actual impacts and how the hazard is perceived by relevant stakeholders. In a continental study, we characterised and assessed the impacts and the perceptions of two recent drought events (2018 and 2019) in Europe and examined the relationship between management strategies and drought perception, hazard, and impact. The study was based on a pan-European survey involving national representatives from 28 countries and relevant stakeholders responding to a standard questionnaire. The survey focused on collecting information on stakeholders' perceptions of drought, impacts on water resources and beyond, water availability, and current drought management strategies on national and regional scales. The survey results were compared with the actual drought hazard information registered by the European Drought Observatory (EDO) for 2018 and 2019. The results highlighted high diversity in drought perception across different countries and in values of the implemented drought management strategies to alleviate impacts by increasing national and sub-national awareness and resilience. The study identifies an urgent need to further reduce drought impacts by constructing and implementing a European macro-level drought governance approach, such as a directive, which would strengthen national drought management and mitigate damage to human and natural assets.","container-title":"Natural Hazards and Earth System Sciences","DOI":"10.5194/nhess-22-2201-2022","ISSN":"1561-8633","issue":"6","language":"English","note":"publisher: Copernicus GmbH","page":"2201-2217","source":"Copernicus Online Journals","title":"Lessons from the 2018–2019 European droughts: a collective need for unifying drought risk management","title-short":"Lessons from the 2018–2019 European droughts","volume":"22","author":[{"family":"Blauhut","given":"Veit"},{"family":"Stoelzle","given":"Michael"},{"family":"Ahopelto","given":"Lauri"},{"family":"Brunner","given":"Manuela I."},{"family":"Teutschbein","given":"Claudia"},{"family":"Wendt","given":"Doris E."},{"family":"Akstinas","given":"Vytautas"},{"family":"Bakke","given":"Sigrid J."},{"family":"Barker","given":"Lucy J."},{"family":"Bartošová","given":"Lenka"},{"family":"Briede","given":"Agrita"},{"family":"Cammalleri","given":"Carmelo"},{"family":"Kalin","given":"Ksenija Cindrić"},{"family":"De Stefano","given":"Lucia"},{"family":"Fendeková","given":"Miriam"},{"family":"Finger","given":"David C."},{"family":"Huysmans","given":"Marijke"},{"family":"Ivanov","given":"Mirjana"},{"family":"Jaagus","given":"Jaak"},{"family":"Jakubínský","given":"Jiří"},{"family":"Krakovska","given":"Svitlana"},{"family":"Laaha","given":"Gregor"},{"family":"Lakatos","given":"Monika"},{"family":"Manevski","given":"Kiril"},{"family":"Neumann Andersen","given":"Mathias"},{"family":"Nikolova","given":"Nina"},{"family":"Osuch","given":"Marzena"},{"family":"Oel","given":"Pieter","non-dropping-particle":"van"},{"family":"Radeva","given":"Kalina"},{"family":"Romanowicz","given":"Renata J."},{"family":"Toth","given":"Elena"},{"family":"Trnka","given":"Mirek"},{"family":"Urošev","given":"Marko"},{"family":"Urquijo Reguera","given":"Julia"},{"family":"Sauquet","given":"Eric"},{"family":"Stevkov","given":"Aleksandra"},{"family":"Tallaksen","given":"Lena M."},{"family":"Trofimova","given":"Iryna"},{"family":"Van Loon","given":"Anne F."},{"family":"Vliet","given":"Michelle T. H.","non-dropping-particle":"van"},{"family":"Vidal","given":"Jean-Philippe"},{"family":"Wanders","given":"Niko"},{"family":"Werner","given":"Micha"},{"family":"Willems","given":"Patrick"},{"family":"Živković","given":"Nenad"}],"issued":{"date-parts":[["2022",6,29]]}}},{"id":376,"uris":["http://zotero.org/users/local/4LgJUJlW/items/2GSL4ZFA"],"itemData":{"id":376,"type":"article-journal","abstract":"The year 2022 saw record breaking temperatures in Europe during both summer and fall. Similar to the recent 2018 drought, close to 30% (3.0 million km2) of the European continent was under severe summer drought. In 2022, the drought was located in central and southeastern Europe, contrasting the Northern-centered 2018 drought. We show, using multiple sets of observations, a reduction of net biospheric carbon uptake in summer (56-62 TgC) over the drought area. Specific sites in France even showed a widespread summertime carbon release by forests, additional to wildfires. Partial compensation (32%) for the decreased carbon uptake due to drought was offered by a warm autumn with prolonged biospheric carbon uptake. The severity of this second drought event in 5 years suggests d</w:instrText>
      </w:r>
      <w:r w:rsidRPr="00D57007">
        <w:rPr>
          <w:rFonts w:ascii="Arial" w:hAnsi="Arial" w:cs="Arial"/>
          <w:sz w:val="22"/>
          <w:szCs w:val="22"/>
          <w:lang w:val="fr-FR"/>
        </w:rPr>
        <w:instrText xml:space="preserve">rought-induced reduced carbon uptake to no longer be exceptional, and important to factor into Europe’s developing plans for net-zero greenhouse gas emissions that rely on carbon uptake by forests.","container-title":"Nature Communications","DOI":"10.1038/s41467-023-41851-0","ISSN":"2041-1723","issue":"1","journalAbbreviation":"Nat Commun","language":"en","license":"2023 The Author(s)","note":"publisher: Nature Publishing Group","page":"6218","source":"www.nature.com","title":"Temperature extremes of 2022 reduced carbon uptake by forests in Europe","volume":"14","author":[{"family":"Woude","given":"Auke M.","non-dropping-particle":"van der"},{"family":"Peters","given":"Wouter"},{"family":"Joetzjer","given":"Emilie"},{"family":"Lafont","given":"Sébastien"},{"family":"Koren","given":"Gerbrand"},{"family":"Ciais","given":"Philippe"},{"family":"Ramonet","given":"Michel"},{"family":"Xu","given":"Yidi"},{"family":"Bastos","given":"Ana"},{"family":"Botía","given":"Santiago"},{"family":"Sitch","given":"Stephen"},{"family":"Kok","given":"Remco","non-dropping-particle":"de"},{"family":"Kneuer","given":"Tobias"},{"family":"Kubistin","given":"Dagmar"},{"family":"Jacotot","given":"Adrien"},{"family":"Loubet","given":"Benjamin"},{"family":"Herig-Coimbra","given":"Pedro-Henrique"},{"family":"Loustau","given":"Denis"},{"family":"Luijkx","given":"Ingrid T."}],"issued":{"date-parts":[["2023",10,6]]}}}],"schema":"https://github.com/citation-style-language/schema/raw/master/csl-citation.json"} </w:instrText>
      </w:r>
      <w:r w:rsidRPr="009B519C">
        <w:rPr>
          <w:rFonts w:ascii="Arial" w:hAnsi="Arial" w:cs="Arial"/>
        </w:rPr>
        <w:fldChar w:fldCharType="separate"/>
      </w:r>
      <w:r w:rsidRPr="00D57007">
        <w:rPr>
          <w:rFonts w:ascii="Arial" w:hAnsi="Arial" w:cs="Arial"/>
          <w:noProof/>
          <w:sz w:val="22"/>
          <w:szCs w:val="22"/>
          <w:lang w:val="fr-FR"/>
        </w:rPr>
        <w:t>(Barker et al., 2024; Blauhut et al., 2022; van der Woude et al., 2023)</w:t>
      </w:r>
      <w:r w:rsidRPr="009B519C">
        <w:rPr>
          <w:rFonts w:ascii="Arial" w:hAnsi="Arial" w:cs="Arial"/>
        </w:rPr>
        <w:fldChar w:fldCharType="end"/>
      </w:r>
      <w:r w:rsidRPr="00D57007">
        <w:rPr>
          <w:rFonts w:ascii="Arial" w:hAnsi="Arial" w:cs="Arial"/>
          <w:sz w:val="22"/>
          <w:szCs w:val="22"/>
          <w:lang w:val="fr-FR"/>
        </w:rPr>
        <w:t xml:space="preserve">. </w:t>
      </w:r>
      <w:r w:rsidRPr="009B519C">
        <w:rPr>
          <w:rFonts w:ascii="Arial" w:hAnsi="Arial" w:cs="Arial"/>
          <w:sz w:val="22"/>
          <w:szCs w:val="22"/>
        </w:rPr>
        <w:t xml:space="preserve">Drought, as one of the most prominent environmental stresses in terrestrial ecosystem, shapes soil microbiomes because water </w:t>
      </w:r>
      <w:r w:rsidR="00511D98">
        <w:rPr>
          <w:rFonts w:ascii="Arial" w:hAnsi="Arial" w:cs="Arial"/>
          <w:sz w:val="22"/>
          <w:szCs w:val="22"/>
        </w:rPr>
        <w:t>content</w:t>
      </w:r>
      <w:r w:rsidR="00511D98" w:rsidRPr="009B519C">
        <w:rPr>
          <w:rFonts w:ascii="Arial" w:hAnsi="Arial" w:cs="Arial"/>
          <w:sz w:val="22"/>
          <w:szCs w:val="22"/>
        </w:rPr>
        <w:t xml:space="preserve"> </w:t>
      </w:r>
      <w:r w:rsidRPr="009B519C">
        <w:rPr>
          <w:rFonts w:ascii="Arial" w:hAnsi="Arial" w:cs="Arial"/>
          <w:sz w:val="22"/>
          <w:szCs w:val="22"/>
        </w:rPr>
        <w:t xml:space="preserve">controls </w:t>
      </w:r>
      <w:r w:rsidR="00511D98">
        <w:rPr>
          <w:rFonts w:ascii="Arial" w:hAnsi="Arial" w:cs="Arial"/>
          <w:sz w:val="22"/>
          <w:szCs w:val="22"/>
        </w:rPr>
        <w:t>cell</w:t>
      </w:r>
      <w:r w:rsidR="00511D98" w:rsidRPr="009B519C">
        <w:rPr>
          <w:rFonts w:ascii="Arial" w:hAnsi="Arial" w:cs="Arial"/>
          <w:sz w:val="22"/>
          <w:szCs w:val="22"/>
        </w:rPr>
        <w:t xml:space="preserve"> </w:t>
      </w:r>
      <w:r w:rsidRPr="009B519C">
        <w:rPr>
          <w:rFonts w:ascii="Arial" w:hAnsi="Arial" w:cs="Arial"/>
          <w:sz w:val="22"/>
          <w:szCs w:val="22"/>
        </w:rPr>
        <w:t>viabilit</w:t>
      </w:r>
      <w:r w:rsidR="00511D98">
        <w:rPr>
          <w:rFonts w:ascii="Arial" w:hAnsi="Arial" w:cs="Arial"/>
          <w:sz w:val="22"/>
          <w:szCs w:val="22"/>
        </w:rPr>
        <w:t>y</w:t>
      </w:r>
      <w:r w:rsidRPr="009B519C">
        <w:rPr>
          <w:rFonts w:ascii="Arial" w:hAnsi="Arial" w:cs="Arial"/>
          <w:sz w:val="22"/>
          <w:szCs w:val="22"/>
        </w:rPr>
        <w:t>, activit</w:t>
      </w:r>
      <w:r w:rsidR="00511D98">
        <w:rPr>
          <w:rFonts w:ascii="Arial" w:hAnsi="Arial" w:cs="Arial"/>
          <w:sz w:val="22"/>
          <w:szCs w:val="22"/>
        </w:rPr>
        <w:t>y</w:t>
      </w:r>
      <w:r w:rsidRPr="009B519C">
        <w:rPr>
          <w:rFonts w:ascii="Arial" w:hAnsi="Arial" w:cs="Arial"/>
          <w:sz w:val="22"/>
          <w:szCs w:val="22"/>
        </w:rPr>
        <w:t xml:space="preserve">, and functions </w:t>
      </w:r>
      <w:r w:rsidRPr="009B519C">
        <w:rPr>
          <w:rFonts w:ascii="Arial" w:hAnsi="Arial" w:cs="Arial"/>
        </w:rPr>
        <w:fldChar w:fldCharType="begin"/>
      </w:r>
      <w:r w:rsidRPr="009B519C">
        <w:rPr>
          <w:rFonts w:ascii="Arial" w:hAnsi="Arial" w:cs="Arial"/>
          <w:sz w:val="22"/>
          <w:szCs w:val="22"/>
        </w:rPr>
        <w:instrText xml:space="preserve"> ADDIN ZOTERO_ITEM CSL_CITATION {"citationID":"xs2DtYgq","properties":{"formattedCitation":"(Schimel,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(Schimel, 2018)</w:t>
      </w:r>
      <w:r w:rsidRPr="009B519C">
        <w:rPr>
          <w:rFonts w:ascii="Arial" w:hAnsi="Arial" w:cs="Arial"/>
        </w:rPr>
        <w:fldChar w:fldCharType="end"/>
      </w:r>
      <w:r w:rsidRPr="009B519C">
        <w:rPr>
          <w:rFonts w:ascii="Arial" w:hAnsi="Arial" w:cs="Arial"/>
          <w:sz w:val="22"/>
          <w:szCs w:val="22"/>
        </w:rPr>
        <w:t xml:space="preserve">. </w:t>
      </w:r>
      <w:r w:rsidR="001B2CC4">
        <w:rPr>
          <w:rFonts w:ascii="Arial" w:hAnsi="Arial" w:cs="Arial"/>
          <w:sz w:val="22"/>
          <w:szCs w:val="22"/>
        </w:rPr>
        <w:t xml:space="preserve">Recent studies suggest that drought can also indirectly affect microbes via plants and that these indirect effects can </w:t>
      </w:r>
      <w:r w:rsidR="001B2CC4" w:rsidRPr="001B2CC4">
        <w:rPr>
          <w:rFonts w:ascii="Arial" w:hAnsi="Arial" w:cs="Arial"/>
          <w:sz w:val="22"/>
          <w:szCs w:val="22"/>
        </w:rPr>
        <w:t>outweigh the direct effects</w:t>
      </w:r>
      <w:r w:rsidR="00511D98">
        <w:rPr>
          <w:rFonts w:ascii="Arial" w:hAnsi="Arial" w:cs="Arial"/>
          <w:sz w:val="22"/>
          <w:szCs w:val="22"/>
        </w:rPr>
        <w:t xml:space="preserve"> </w:t>
      </w:r>
      <w:r w:rsidR="00D16EF5">
        <w:rPr>
          <w:rFonts w:ascii="Arial" w:hAnsi="Arial" w:cs="Arial"/>
          <w:sz w:val="22"/>
          <w:szCs w:val="22"/>
        </w:rPr>
        <w:t xml:space="preserve">in the rhizosphere </w:t>
      </w:r>
      <w:r w:rsidR="00945487">
        <w:rPr>
          <w:rFonts w:ascii="Arial" w:hAnsi="Arial" w:cs="Arial"/>
        </w:rPr>
        <w:fldChar w:fldCharType="begin"/>
      </w:r>
      <w:r w:rsidR="00945487">
        <w:rPr>
          <w:rFonts w:ascii="Arial" w:hAnsi="Arial" w:cs="Arial"/>
          <w:sz w:val="22"/>
          <w:szCs w:val="22"/>
        </w:rPr>
        <w:instrText xml:space="preserve"> ADDIN ZOTERO_ITEM CSL_CITATION {"citationID":"qOP7Ooc4","properties":{"formattedCitation":"(de Vries et al., 2020)","plainCitation":"(de Vries et al., 2020)","noteIndex":0},"citationItems":[{"id":473,"uris":["http://zotero.org/users/local/4LgJUJlW/items/UG34S7YM"],"itemData":{"id":473,"type":"article-journal","abstract":"Root-associated microbes can improve plant growth, and they offer the potential to increase crop resilience to future drought. Although our understanding of the complex feedbacks between plant and microbial responses to drought is advancing, most of our knowledge comes from non-crop plants in controlled experiments. We propose that future research efforts should attempt to quantify relationships between plant and microbial traits, explicitly focus on food crops, and include longer-term experiments under field conditions. Overall, we highlight the need for improved mechanistic understanding of the complex feedbacks between plants and microbes during, and particularly after, drought. This requires integrating ecology with plant, microbiome, and molecular approaches and is central to making crop production more resilient to our future climate.","container-title":"Science","DOI":"10.1126/science.aaz5192","issue":"6488","note":"publisher: American Association for the Advancement of Science","page":"270-274","source":"science.org (Atypon)","title":"Harnessing rhizosphere microbiomes for drought-resilient crop production","volume":"368","author":[{"family":"Vries","given":"Franciska T.","non-dropping-particle":"de"},{"family":"Griffiths","given":"Rob I."},{"family":"Knight","given":"Christopher G."},{"family":"Nicolitch","given":"Oceane"},{"family":"Williams","given":"Alex"}],"issued":{"date-parts":[["2020",4,17]]}}}],"schema":"https://github.com/citation-style-language/schema/raw/master/csl-citation.json"} </w:instrText>
      </w:r>
      <w:r w:rsidR="00945487">
        <w:rPr>
          <w:rFonts w:ascii="Arial" w:hAnsi="Arial" w:cs="Arial"/>
        </w:rPr>
        <w:fldChar w:fldCharType="separate"/>
      </w:r>
      <w:r w:rsidR="00945487">
        <w:rPr>
          <w:rFonts w:ascii="Arial" w:hAnsi="Arial" w:cs="Arial"/>
          <w:noProof/>
          <w:sz w:val="22"/>
          <w:szCs w:val="22"/>
        </w:rPr>
        <w:t>(de Vries et al., 2020)</w:t>
      </w:r>
      <w:r w:rsidR="00945487">
        <w:rPr>
          <w:rFonts w:ascii="Arial" w:hAnsi="Arial" w:cs="Arial"/>
        </w:rPr>
        <w:fldChar w:fldCharType="end"/>
      </w:r>
      <w:r w:rsidR="00D16EF5">
        <w:rPr>
          <w:rFonts w:ascii="Arial" w:hAnsi="Arial" w:cs="Arial"/>
          <w:sz w:val="22"/>
          <w:szCs w:val="22"/>
        </w:rPr>
        <w:t xml:space="preserve">. </w:t>
      </w:r>
      <w:r w:rsidRPr="009B519C">
        <w:rPr>
          <w:rFonts w:ascii="Arial" w:hAnsi="Arial" w:cs="Arial"/>
          <w:sz w:val="22"/>
          <w:szCs w:val="22"/>
        </w:rPr>
        <w:t xml:space="preserve">The consequences of extreme drought on soil </w:t>
      </w:r>
      <w:r w:rsidR="00727B35">
        <w:rPr>
          <w:rFonts w:ascii="Arial" w:hAnsi="Arial" w:cs="Arial"/>
          <w:sz w:val="22"/>
          <w:szCs w:val="22"/>
        </w:rPr>
        <w:t xml:space="preserve">microbial </w:t>
      </w:r>
      <w:r w:rsidRPr="009B519C">
        <w:rPr>
          <w:rFonts w:ascii="Arial" w:hAnsi="Arial" w:cs="Arial"/>
          <w:sz w:val="22"/>
          <w:szCs w:val="22"/>
        </w:rPr>
        <w:t>communities may be more detrimental than we could estimate, due to its cascading effects to the ecosystem functions and processes</w:t>
      </w:r>
      <w:r w:rsidR="001B2CC4">
        <w:rPr>
          <w:rFonts w:ascii="Arial" w:hAnsi="Arial" w:cs="Arial"/>
          <w:sz w:val="22"/>
          <w:szCs w:val="22"/>
        </w:rPr>
        <w:t xml:space="preserve">. </w:t>
      </w:r>
      <w:r w:rsidR="00577DD1">
        <w:rPr>
          <w:rFonts w:ascii="Arial" w:hAnsi="Arial" w:cs="Arial"/>
          <w:sz w:val="22"/>
          <w:szCs w:val="22"/>
        </w:rPr>
        <w:t>Among soil microbial processes, n</w:t>
      </w:r>
      <w:r w:rsidRPr="009B519C">
        <w:rPr>
          <w:rFonts w:ascii="Arial" w:hAnsi="Arial" w:cs="Arial"/>
          <w:sz w:val="22"/>
          <w:szCs w:val="22"/>
        </w:rPr>
        <w:t xml:space="preserve">itrogen (N) cycling is fundamental </w:t>
      </w:r>
      <w:r w:rsidR="003502FA">
        <w:rPr>
          <w:rFonts w:ascii="Arial" w:hAnsi="Arial" w:cs="Arial"/>
          <w:sz w:val="22"/>
          <w:szCs w:val="22"/>
        </w:rPr>
        <w:t>in agroecosystems</w:t>
      </w:r>
      <w:r w:rsidR="003502FA" w:rsidRPr="009B519C">
        <w:rPr>
          <w:rFonts w:ascii="Arial" w:hAnsi="Arial" w:cs="Arial"/>
          <w:sz w:val="22"/>
          <w:szCs w:val="22"/>
        </w:rPr>
        <w:t xml:space="preserve"> </w:t>
      </w:r>
      <w:r w:rsidRPr="009B519C">
        <w:rPr>
          <w:rFonts w:ascii="Arial" w:hAnsi="Arial" w:cs="Arial"/>
          <w:sz w:val="22"/>
          <w:szCs w:val="22"/>
        </w:rPr>
        <w:t xml:space="preserve">as N is </w:t>
      </w:r>
      <w:r w:rsidR="003502FA">
        <w:rPr>
          <w:rFonts w:ascii="Arial" w:hAnsi="Arial" w:cs="Arial"/>
          <w:sz w:val="22"/>
          <w:szCs w:val="22"/>
        </w:rPr>
        <w:t>the most limiting</w:t>
      </w:r>
      <w:r w:rsidR="003502FA" w:rsidRPr="009B519C">
        <w:rPr>
          <w:rFonts w:ascii="Arial" w:hAnsi="Arial" w:cs="Arial"/>
          <w:sz w:val="22"/>
          <w:szCs w:val="22"/>
        </w:rPr>
        <w:t xml:space="preserve"> </w:t>
      </w:r>
      <w:r w:rsidRPr="009B519C">
        <w:rPr>
          <w:rFonts w:ascii="Arial" w:hAnsi="Arial" w:cs="Arial"/>
          <w:sz w:val="22"/>
          <w:szCs w:val="22"/>
        </w:rPr>
        <w:t>essential nutrient for plants growth</w:t>
      </w:r>
      <w:r w:rsidR="003502FA">
        <w:rPr>
          <w:rFonts w:ascii="Arial" w:hAnsi="Arial" w:cs="Arial"/>
          <w:sz w:val="22"/>
          <w:szCs w:val="22"/>
        </w:rPr>
        <w:t xml:space="preserve"> and crop production</w:t>
      </w:r>
      <w:r w:rsidRPr="009B519C">
        <w:rPr>
          <w:rFonts w:ascii="Arial" w:hAnsi="Arial" w:cs="Arial"/>
          <w:sz w:val="22"/>
          <w:szCs w:val="22"/>
        </w:rPr>
        <w:t xml:space="preserve"> </w:t>
      </w:r>
      <w:r w:rsidRPr="009B519C">
        <w:rPr>
          <w:rFonts w:ascii="Arial" w:hAnsi="Arial" w:cs="Arial"/>
        </w:rPr>
        <w:fldChar w:fldCharType="begin"/>
      </w:r>
      <w:r w:rsidRPr="009B519C">
        <w:rPr>
          <w:rFonts w:ascii="Arial" w:hAnsi="Arial" w:cs="Arial"/>
          <w:sz w:val="22"/>
          <w:szCs w:val="22"/>
        </w:rPr>
        <w:instrText xml:space="preserve"> ADDIN ZOTERO_ITEM CSL_CITATION {"citationID":"PCunXXLp","properties":{"formattedCitation":"(Gruber &amp; Galloway, 2008)","plainCitation":"(Gruber &amp; Galloway, 2008)","noteIndex":0},"citationItems":[{"id":467,"uris":["http://zotero.org/users/local/4LgJUJlW/items/93BH2PYM"],"itemData":{"id":467,"type":"article-journal","abstract":"With humans having an increasing impact on the planet, the interactions between the nitrogen cycle, the carbon cycle and climate are expected to become an increasingly important determinant of the Earth system.","container-title":"Nature","DOI":"10.1038/nature06592","ISSN":"1476-4687","issue":"7176","language":"en","license":"2008 Springer Nature Limited","note":"publisher: Nature Publishing Group","page":"293-296","source":"www.nature.com","title":"An Earth-system perspective of the global nitrogen cycle","volume":"451","author":[{"family":"Gruber","given":"Nicolas"},{"family":"Galloway","given":"James N."}],"issued":{"date-parts":[["2008",1]]}}}],"schema":"https://github.com/citation-style-language/schema/raw/master/csl-citation.json"}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(Gruber &amp; Galloway, 2008)</w:t>
      </w:r>
      <w:r w:rsidRPr="009B519C">
        <w:rPr>
          <w:rFonts w:ascii="Arial" w:hAnsi="Arial" w:cs="Arial"/>
        </w:rPr>
        <w:fldChar w:fldCharType="end"/>
      </w:r>
      <w:r w:rsidRPr="009B519C">
        <w:rPr>
          <w:rFonts w:ascii="Arial" w:hAnsi="Arial" w:cs="Arial"/>
          <w:sz w:val="22"/>
          <w:szCs w:val="22"/>
        </w:rPr>
        <w:t xml:space="preserve">. </w:t>
      </w:r>
      <w:r w:rsidR="003502FA">
        <w:rPr>
          <w:rFonts w:ascii="Arial" w:hAnsi="Arial" w:cs="Arial"/>
          <w:sz w:val="22"/>
          <w:szCs w:val="22"/>
        </w:rPr>
        <w:t>However</w:t>
      </w:r>
      <w:r w:rsidRPr="009B519C">
        <w:rPr>
          <w:rFonts w:ascii="Arial" w:hAnsi="Arial" w:cs="Arial"/>
          <w:sz w:val="22"/>
          <w:szCs w:val="22"/>
        </w:rPr>
        <w:t>, drought can</w:t>
      </w:r>
      <w:r w:rsidR="0068445C">
        <w:rPr>
          <w:rFonts w:ascii="Arial" w:hAnsi="Arial" w:cs="Arial"/>
          <w:sz w:val="22"/>
          <w:szCs w:val="22"/>
        </w:rPr>
        <w:t xml:space="preserve"> decrease microb</w:t>
      </w:r>
      <w:r w:rsidR="005E52A9">
        <w:rPr>
          <w:rFonts w:ascii="Arial" w:hAnsi="Arial" w:cs="Arial"/>
          <w:sz w:val="22"/>
          <w:szCs w:val="22"/>
        </w:rPr>
        <w:t>i</w:t>
      </w:r>
      <w:r w:rsidR="0068445C">
        <w:rPr>
          <w:rFonts w:ascii="Arial" w:hAnsi="Arial" w:cs="Arial"/>
          <w:sz w:val="22"/>
          <w:szCs w:val="22"/>
        </w:rPr>
        <w:t>al biomass,</w:t>
      </w:r>
      <w:r w:rsidRPr="009B519C">
        <w:rPr>
          <w:rFonts w:ascii="Arial" w:hAnsi="Arial" w:cs="Arial"/>
          <w:sz w:val="22"/>
          <w:szCs w:val="22"/>
        </w:rPr>
        <w:t xml:space="preserve"> </w:t>
      </w:r>
      <w:r w:rsidR="004131CE">
        <w:rPr>
          <w:rFonts w:ascii="Arial" w:hAnsi="Arial" w:cs="Arial"/>
          <w:sz w:val="22"/>
          <w:szCs w:val="22"/>
        </w:rPr>
        <w:t>lower</w:t>
      </w:r>
      <w:r w:rsidR="003502FA">
        <w:rPr>
          <w:rFonts w:ascii="Arial" w:hAnsi="Arial" w:cs="Arial"/>
          <w:sz w:val="22"/>
          <w:szCs w:val="22"/>
        </w:rPr>
        <w:t xml:space="preserve"> N </w:t>
      </w:r>
      <w:r w:rsidRPr="009B519C">
        <w:rPr>
          <w:rFonts w:ascii="Arial" w:hAnsi="Arial" w:cs="Arial"/>
          <w:sz w:val="22"/>
          <w:szCs w:val="22"/>
        </w:rPr>
        <w:t>transformation rates</w:t>
      </w:r>
      <w:r w:rsidR="00621D9A">
        <w:rPr>
          <w:rFonts w:ascii="Arial" w:hAnsi="Arial" w:cs="Arial"/>
          <w:sz w:val="22"/>
          <w:szCs w:val="22"/>
        </w:rPr>
        <w:t xml:space="preserve"> </w:t>
      </w:r>
      <w:r w:rsidR="00621D9A">
        <w:rPr>
          <w:rFonts w:ascii="Arial" w:hAnsi="Arial" w:cs="Arial"/>
        </w:rPr>
        <w:fldChar w:fldCharType="begin"/>
      </w:r>
      <w:r w:rsidR="00621D9A">
        <w:rPr>
          <w:rFonts w:ascii="Arial" w:hAnsi="Arial" w:cs="Arial"/>
          <w:sz w:val="22"/>
          <w:szCs w:val="22"/>
        </w:rPr>
        <w:instrText xml:space="preserve"> ADDIN ZOTERO_ITEM CSL_CITATION {"citationID":"Gqm7ydbD","properties":{"formattedCitation":"(Homyak et al., 2017)","plainCitation":"(Homyak et al., 2017)","noteIndex":0},"citationItems":[{"id":134,"uris":["http://zotero.org/users/local/4LgJUJlW/items/2LUSKQCY"],"itemData":{"id":134,"type":"article-journal","abstract":"Many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621D9A">
        <w:rPr>
          <w:rFonts w:ascii="Arial" w:hAnsi="Arial" w:cs="Arial"/>
        </w:rPr>
        <w:fldChar w:fldCharType="separate"/>
      </w:r>
      <w:r w:rsidR="00621D9A">
        <w:rPr>
          <w:rFonts w:ascii="Arial" w:hAnsi="Arial" w:cs="Arial"/>
          <w:noProof/>
          <w:sz w:val="22"/>
          <w:szCs w:val="22"/>
        </w:rPr>
        <w:t>(Homyak et al., 2017)</w:t>
      </w:r>
      <w:r w:rsidR="00621D9A">
        <w:rPr>
          <w:rFonts w:ascii="Arial" w:hAnsi="Arial" w:cs="Arial"/>
        </w:rPr>
        <w:fldChar w:fldCharType="end"/>
      </w:r>
      <w:r w:rsidRPr="009B519C">
        <w:rPr>
          <w:rFonts w:ascii="Arial" w:hAnsi="Arial" w:cs="Arial"/>
          <w:sz w:val="22"/>
          <w:szCs w:val="22"/>
        </w:rPr>
        <w:t xml:space="preserve">, </w:t>
      </w:r>
      <w:r w:rsidR="004131CE">
        <w:rPr>
          <w:rFonts w:ascii="Arial" w:hAnsi="Arial" w:cs="Arial"/>
          <w:sz w:val="22"/>
          <w:szCs w:val="22"/>
        </w:rPr>
        <w:t>and</w:t>
      </w:r>
      <w:r w:rsidRPr="009B519C">
        <w:rPr>
          <w:rFonts w:ascii="Arial" w:hAnsi="Arial" w:cs="Arial"/>
          <w:sz w:val="22"/>
          <w:szCs w:val="22"/>
        </w:rPr>
        <w:t xml:space="preserve"> reduce plant N uptake </w:t>
      </w:r>
      <w:r w:rsidRPr="009B519C">
        <w:rPr>
          <w:rFonts w:ascii="Arial" w:hAnsi="Arial" w:cs="Arial"/>
        </w:rPr>
        <w:fldChar w:fldCharType="begin"/>
      </w:r>
      <w:r w:rsidRPr="009B519C">
        <w:rPr>
          <w:rFonts w:ascii="Arial" w:hAnsi="Arial" w:cs="Arial"/>
          <w:sz w:val="22"/>
          <w:szCs w:val="22"/>
        </w:rPr>
        <w:instrText xml:space="preserve"> ADDIN ZOTERO_ITEM CSL_CITATION {"citationID":"vZMq69Ih","properties":{"formattedCitation":"(Flynn et al., 2023)","plainCitation":"(Flynn et al., 2023)","noteIndex":0},"citationItems":[{"id":399,"uris":["http://zotero.org/users/local/4LgJUJlW/items/5U34JLP6"],"itemData":{"id":399,"type":"article-journal","abstract":"Water and nitrogen (N) are the most limiting factors to plant productivity globally, but we lack a critical understanding of how water availability impacts N dynamics in agricultural systems. Plant N requirements are particularly uncertain when water is limited because of the interactive effect of water and N on plant growth, N demand, and plant uptake. We investigated impacts of N application and water availability on plant growth and N movement, including above and belowground growth, water productivity, N productivity, N uptake, N recovery, and greenhouse gas emissions within a semi-arid system in northeastern Colorado, USA. Moderately high soil N availability depressed grain yield and shoot growth under both limited and full water availability, despite no indication of physical toxicity, and came with additional risk of deleterious N losses. Under low N availability, plant N concentrations in aboveground tissues showed greater recovery of N than what was applied in the low N treatments under both full and limited water availability. This enhanced recovery underscores the need to better understand both plant soil foraging and processes governing resource availability under these conditions. Finally, limited water availability reduced N uptake across all N treatments and left 30% more soil nitrate (NO3−) deep in the soil profile at the end of the season than under full water availability. Our results show that plant N needs are not linearly related to water use and emphasize the need for an integrated understanding of water and N interactions, plant foraging for these resources, and the dynamics of processes that make N available to plants.","container-title":"Scientific Reports","DOI":"10.1038/s41598-023-40459-0","ISSN":"2045-2322","issue":"1","journalAbbreviation":"Sci Rep","language":"en","license":"2023 This is a U.S. Government work and not under copyright protection in the US; foreign copyright protection may apply","note":"publisher: Nature Publishing Group","page":"14269","source":"www.nature.com","title":"High N availability decreases N uptake and yield under limited water availability in maize","volume":"13","author":[{"family":"Flynn","given":"Nora E."},{"family":"Comas","given":"Louise H."},{"family":"Stewart","given":"Catherine E."},{"family":"Fonte","given":"Steven J."}],"issued":{"date-parts":[["2023",8,31]]}}}],"schema":"https://github.com/citation-style-language/schema/raw/master/csl-citation.json"}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(Flynn et al., 2023)</w:t>
      </w:r>
      <w:r w:rsidRPr="009B519C">
        <w:rPr>
          <w:rFonts w:ascii="Arial" w:hAnsi="Arial" w:cs="Arial"/>
        </w:rPr>
        <w:fldChar w:fldCharType="end"/>
      </w:r>
      <w:r w:rsidRPr="009B519C">
        <w:rPr>
          <w:rFonts w:ascii="Arial" w:hAnsi="Arial" w:cs="Arial"/>
          <w:sz w:val="22"/>
          <w:szCs w:val="22"/>
        </w:rPr>
        <w:t xml:space="preserve">, which potentially affects agricultural output. As </w:t>
      </w:r>
      <w:r w:rsidR="0096751D">
        <w:rPr>
          <w:rFonts w:ascii="Arial" w:hAnsi="Arial" w:cs="Arial"/>
          <w:sz w:val="22"/>
          <w:szCs w:val="22"/>
        </w:rPr>
        <w:t xml:space="preserve">droughts </w:t>
      </w:r>
      <w:r w:rsidR="00660235">
        <w:rPr>
          <w:rFonts w:ascii="Arial" w:hAnsi="Arial" w:cs="Arial"/>
          <w:sz w:val="22"/>
          <w:szCs w:val="22"/>
        </w:rPr>
        <w:t xml:space="preserve">are expected to </w:t>
      </w:r>
      <w:r w:rsidR="0096751D">
        <w:rPr>
          <w:rFonts w:ascii="Arial" w:hAnsi="Arial" w:cs="Arial"/>
          <w:sz w:val="22"/>
          <w:szCs w:val="22"/>
        </w:rPr>
        <w:t>become more</w:t>
      </w:r>
      <w:r w:rsidRPr="00D16EF5">
        <w:rPr>
          <w:rFonts w:ascii="Arial" w:hAnsi="Arial" w:cs="Arial"/>
          <w:sz w:val="22"/>
          <w:szCs w:val="22"/>
        </w:rPr>
        <w:t xml:space="preserve"> </w:t>
      </w:r>
      <w:r w:rsidR="00D16EF5">
        <w:rPr>
          <w:rFonts w:ascii="Arial" w:hAnsi="Arial" w:cs="Arial"/>
          <w:sz w:val="22"/>
          <w:szCs w:val="22"/>
        </w:rPr>
        <w:t>frequent</w:t>
      </w:r>
      <w:r w:rsidR="0096751D">
        <w:rPr>
          <w:rFonts w:ascii="Arial" w:hAnsi="Arial" w:cs="Arial"/>
          <w:sz w:val="22"/>
          <w:szCs w:val="22"/>
        </w:rPr>
        <w:t xml:space="preserve"> and severe</w:t>
      </w:r>
      <w:r w:rsidRPr="00D16EF5">
        <w:rPr>
          <w:rFonts w:ascii="Arial" w:hAnsi="Arial" w:cs="Arial"/>
          <w:sz w:val="22"/>
          <w:szCs w:val="22"/>
        </w:rPr>
        <w:t xml:space="preserve">, </w:t>
      </w:r>
      <w:r w:rsidR="0096751D">
        <w:rPr>
          <w:rFonts w:ascii="Arial" w:hAnsi="Arial" w:cs="Arial"/>
          <w:sz w:val="22"/>
          <w:szCs w:val="22"/>
        </w:rPr>
        <w:t xml:space="preserve">a better </w:t>
      </w:r>
      <w:r w:rsidRPr="00D16EF5">
        <w:rPr>
          <w:rFonts w:ascii="Arial" w:hAnsi="Arial" w:cs="Arial"/>
          <w:sz w:val="22"/>
          <w:szCs w:val="22"/>
        </w:rPr>
        <w:t xml:space="preserve">understanding </w:t>
      </w:r>
      <w:r w:rsidR="0096751D">
        <w:rPr>
          <w:rFonts w:ascii="Arial" w:hAnsi="Arial" w:cs="Arial"/>
          <w:sz w:val="22"/>
          <w:szCs w:val="22"/>
        </w:rPr>
        <w:t xml:space="preserve">of </w:t>
      </w:r>
      <w:r w:rsidR="00660235">
        <w:rPr>
          <w:rFonts w:ascii="Arial" w:hAnsi="Arial" w:cs="Arial"/>
          <w:sz w:val="22"/>
          <w:szCs w:val="22"/>
        </w:rPr>
        <w:t>their</w:t>
      </w:r>
      <w:r w:rsidR="0096751D">
        <w:rPr>
          <w:rFonts w:ascii="Arial" w:hAnsi="Arial" w:cs="Arial"/>
          <w:sz w:val="22"/>
          <w:szCs w:val="22"/>
        </w:rPr>
        <w:t xml:space="preserve"> impact</w:t>
      </w:r>
      <w:r w:rsidRPr="00D16EF5">
        <w:rPr>
          <w:rFonts w:ascii="Arial" w:hAnsi="Arial" w:cs="Arial"/>
          <w:sz w:val="22"/>
          <w:szCs w:val="22"/>
        </w:rPr>
        <w:t xml:space="preserve"> on N-cycling </w:t>
      </w:r>
      <w:r w:rsidR="00D16EF5" w:rsidRPr="00EC1526">
        <w:rPr>
          <w:rFonts w:ascii="Arial" w:hAnsi="Arial" w:cs="Arial"/>
          <w:sz w:val="22"/>
          <w:szCs w:val="22"/>
        </w:rPr>
        <w:t xml:space="preserve">and the corresponding microbial </w:t>
      </w:r>
      <w:r w:rsidRPr="00D16EF5">
        <w:rPr>
          <w:rFonts w:ascii="Arial" w:hAnsi="Arial" w:cs="Arial"/>
          <w:sz w:val="22"/>
          <w:szCs w:val="22"/>
        </w:rPr>
        <w:t xml:space="preserve">communities is </w:t>
      </w:r>
      <w:r w:rsidR="0096751D">
        <w:rPr>
          <w:rFonts w:ascii="Arial" w:hAnsi="Arial" w:cs="Arial"/>
          <w:sz w:val="22"/>
          <w:szCs w:val="22"/>
        </w:rPr>
        <w:t>need</w:t>
      </w:r>
      <w:r w:rsidR="00F7238D">
        <w:rPr>
          <w:rFonts w:ascii="Arial" w:hAnsi="Arial" w:cs="Arial"/>
          <w:sz w:val="22"/>
          <w:szCs w:val="22"/>
        </w:rPr>
        <w:t>ed</w:t>
      </w:r>
      <w:r w:rsidR="0096751D" w:rsidRPr="00D16EF5">
        <w:rPr>
          <w:rFonts w:ascii="Arial" w:hAnsi="Arial" w:cs="Arial"/>
          <w:sz w:val="22"/>
          <w:szCs w:val="22"/>
        </w:rPr>
        <w:t xml:space="preserve"> </w:t>
      </w:r>
      <w:r w:rsidRPr="00D16EF5">
        <w:rPr>
          <w:rFonts w:ascii="Arial" w:hAnsi="Arial" w:cs="Arial"/>
          <w:sz w:val="22"/>
          <w:szCs w:val="22"/>
        </w:rPr>
        <w:t xml:space="preserve">to </w:t>
      </w:r>
      <w:r w:rsidR="0096751D">
        <w:rPr>
          <w:rFonts w:ascii="Arial" w:hAnsi="Arial" w:cs="Arial"/>
          <w:sz w:val="22"/>
          <w:szCs w:val="22"/>
        </w:rPr>
        <w:t>better predict</w:t>
      </w:r>
      <w:r w:rsidR="0096751D" w:rsidRPr="00D16EF5">
        <w:rPr>
          <w:rFonts w:ascii="Arial" w:hAnsi="Arial" w:cs="Arial"/>
          <w:sz w:val="22"/>
          <w:szCs w:val="22"/>
        </w:rPr>
        <w:t xml:space="preserve"> </w:t>
      </w:r>
      <w:r w:rsidRPr="00D16EF5">
        <w:rPr>
          <w:rFonts w:ascii="Arial" w:hAnsi="Arial" w:cs="Arial"/>
          <w:sz w:val="22"/>
          <w:szCs w:val="22"/>
        </w:rPr>
        <w:t xml:space="preserve">its potential impacts on </w:t>
      </w:r>
      <w:r w:rsidR="0096751D">
        <w:rPr>
          <w:rFonts w:ascii="Arial" w:hAnsi="Arial" w:cs="Arial"/>
          <w:sz w:val="22"/>
          <w:szCs w:val="22"/>
        </w:rPr>
        <w:t>soil functions and services</w:t>
      </w:r>
      <w:r w:rsidRPr="00D16EF5">
        <w:rPr>
          <w:rFonts w:ascii="Arial" w:hAnsi="Arial" w:cs="Arial"/>
          <w:sz w:val="22"/>
          <w:szCs w:val="22"/>
        </w:rPr>
        <w:t>.</w:t>
      </w:r>
    </w:p>
    <w:p w14:paraId="5F5846C3" w14:textId="77777777" w:rsidR="00B87AC4" w:rsidRPr="009B519C" w:rsidRDefault="00B87AC4">
      <w:pPr>
        <w:pStyle w:val="ListParagraph"/>
        <w:spacing w:line="480" w:lineRule="auto"/>
        <w:ind w:left="0" w:firstLine="360"/>
        <w:jc w:val="both"/>
        <w:rPr>
          <w:ins w:id="153" w:author="Ari Fina Bintarti" w:date="2024-05-24T09:56:00Z"/>
          <w:rFonts w:ascii="Arial" w:hAnsi="Arial" w:cs="Arial"/>
          <w:sz w:val="22"/>
          <w:szCs w:val="22"/>
        </w:rPr>
        <w:pPrChange w:id="154" w:author="Ari Fina Bintarti" w:date="2024-05-24T09:56:00Z">
          <w:pPr>
            <w:pStyle w:val="ListParagraph"/>
            <w:spacing w:line="480" w:lineRule="auto"/>
            <w:ind w:left="0" w:firstLine="720"/>
            <w:jc w:val="both"/>
          </w:pPr>
        </w:pPrChange>
      </w:pPr>
    </w:p>
    <w:p w14:paraId="2839B58F" w14:textId="1526BF49" w:rsidR="00E5088A" w:rsidDel="00B87AC4" w:rsidRDefault="00E5088A" w:rsidP="00B87AC4">
      <w:pPr>
        <w:pStyle w:val="ListParagraph"/>
        <w:spacing w:line="480" w:lineRule="auto"/>
        <w:ind w:left="0" w:firstLine="360"/>
        <w:jc w:val="both"/>
        <w:rPr>
          <w:del w:id="155" w:author="Ari Fina Bintarti" w:date="2024-05-24T09:56:00Z"/>
          <w:rFonts w:ascii="Arial" w:hAnsi="Arial" w:cs="Arial"/>
          <w:sz w:val="22"/>
          <w:szCs w:val="22"/>
        </w:rPr>
      </w:pPr>
      <w:r w:rsidRPr="009B519C">
        <w:rPr>
          <w:rFonts w:ascii="Arial" w:hAnsi="Arial" w:cs="Arial"/>
          <w:sz w:val="22"/>
          <w:szCs w:val="22"/>
        </w:rPr>
        <w:t xml:space="preserve">It is widely reported that </w:t>
      </w:r>
      <w:r w:rsidR="005725FA">
        <w:rPr>
          <w:rFonts w:ascii="Arial" w:hAnsi="Arial" w:cs="Arial"/>
          <w:sz w:val="22"/>
          <w:szCs w:val="22"/>
        </w:rPr>
        <w:t xml:space="preserve">changes in soil properties due to </w:t>
      </w:r>
      <w:r w:rsidR="007640CF">
        <w:rPr>
          <w:rFonts w:ascii="Arial" w:hAnsi="Arial" w:cs="Arial"/>
          <w:sz w:val="22"/>
          <w:szCs w:val="22"/>
        </w:rPr>
        <w:t>agricultural</w:t>
      </w:r>
      <w:r w:rsidRPr="009B519C">
        <w:rPr>
          <w:rFonts w:ascii="Arial" w:hAnsi="Arial" w:cs="Arial"/>
          <w:sz w:val="22"/>
          <w:szCs w:val="22"/>
        </w:rPr>
        <w:t xml:space="preserve"> practices can directly or indirectly </w:t>
      </w:r>
      <w:r w:rsidR="005725FA">
        <w:rPr>
          <w:rFonts w:ascii="Arial" w:hAnsi="Arial" w:cs="Arial"/>
          <w:sz w:val="22"/>
          <w:szCs w:val="22"/>
        </w:rPr>
        <w:t>affect</w:t>
      </w:r>
      <w:r w:rsidR="005725FA" w:rsidRPr="009B519C">
        <w:rPr>
          <w:rFonts w:ascii="Arial" w:hAnsi="Arial" w:cs="Arial"/>
          <w:sz w:val="22"/>
          <w:szCs w:val="22"/>
        </w:rPr>
        <w:t xml:space="preserve"> </w:t>
      </w:r>
      <w:r w:rsidR="005725FA">
        <w:rPr>
          <w:rFonts w:ascii="Arial" w:hAnsi="Arial" w:cs="Arial"/>
          <w:sz w:val="22"/>
          <w:szCs w:val="22"/>
        </w:rPr>
        <w:t>microbial communities</w:t>
      </w:r>
      <w:r w:rsidR="004131CE">
        <w:rPr>
          <w:rFonts w:ascii="Arial" w:hAnsi="Arial" w:cs="Arial"/>
          <w:sz w:val="22"/>
          <w:szCs w:val="22"/>
        </w:rPr>
        <w:t xml:space="preserve"> including those</w:t>
      </w:r>
      <w:r w:rsidRPr="009B519C">
        <w:rPr>
          <w:rFonts w:ascii="Arial" w:hAnsi="Arial" w:cs="Arial"/>
          <w:sz w:val="22"/>
          <w:szCs w:val="22"/>
        </w:rPr>
        <w:t xml:space="preserve"> </w:t>
      </w:r>
      <w:r w:rsidR="005725FA">
        <w:rPr>
          <w:rFonts w:ascii="Arial" w:hAnsi="Arial" w:cs="Arial"/>
          <w:sz w:val="22"/>
          <w:szCs w:val="22"/>
        </w:rPr>
        <w:t>involved</w:t>
      </w:r>
      <w:r w:rsidR="005725FA" w:rsidRPr="009B519C">
        <w:rPr>
          <w:rFonts w:ascii="Arial" w:hAnsi="Arial" w:cs="Arial"/>
          <w:sz w:val="22"/>
          <w:szCs w:val="22"/>
        </w:rPr>
        <w:t xml:space="preserve"> </w:t>
      </w:r>
      <w:r w:rsidR="005725FA">
        <w:rPr>
          <w:rFonts w:ascii="Arial" w:hAnsi="Arial" w:cs="Arial"/>
          <w:sz w:val="22"/>
          <w:szCs w:val="22"/>
        </w:rPr>
        <w:t>in</w:t>
      </w:r>
      <w:r w:rsidR="005725FA" w:rsidRPr="009B519C">
        <w:rPr>
          <w:rFonts w:ascii="Arial" w:hAnsi="Arial" w:cs="Arial"/>
          <w:sz w:val="22"/>
          <w:szCs w:val="22"/>
        </w:rPr>
        <w:t xml:space="preserve"> </w:t>
      </w:r>
      <w:r w:rsidRPr="009B519C">
        <w:rPr>
          <w:rFonts w:ascii="Arial" w:hAnsi="Arial" w:cs="Arial"/>
          <w:sz w:val="22"/>
          <w:szCs w:val="22"/>
        </w:rPr>
        <w:t>N-cycling</w:t>
      </w:r>
      <w:r w:rsidR="005652DC">
        <w:rPr>
          <w:rFonts w:ascii="Arial" w:hAnsi="Arial" w:cs="Arial"/>
          <w:sz w:val="22"/>
          <w:szCs w:val="22"/>
        </w:rPr>
        <w:t xml:space="preserve"> </w:t>
      </w:r>
      <w:commentRangeStart w:id="156"/>
      <w:r w:rsidR="005652DC">
        <w:rPr>
          <w:rFonts w:ascii="Arial" w:hAnsi="Arial" w:cs="Arial"/>
        </w:rPr>
        <w:fldChar w:fldCharType="begin"/>
      </w:r>
      <w:r w:rsidR="005652DC">
        <w:rPr>
          <w:rFonts w:ascii="Arial" w:hAnsi="Arial" w:cs="Arial"/>
          <w:sz w:val="22"/>
          <w:szCs w:val="22"/>
        </w:rPr>
        <w:instrText xml:space="preserve"> ADDIN ZOTERO_ITEM CSL_CITATION {"citationID":"vOXsTjNW","properties":{"formattedCitation":"(Hallin et al., 2009; Philippot et al., 2024; Z.-B. Zhao et al., 2020)","plainCitation":"(Hallin et al., 2009; Philippot et al., 2024; Z.-B. Zhao et al., 2020)","noteIndex":0},"citationItems":[{"id":241,"uris":["http://zotero.org/users/local/4LgJUJlW/items/KN2UVUCJ"],"itemData":{"id":241,"type":"article-journal","abstract":"Abstract\n            The relative importance of size and composition of microbial communities in ecosystem functioning is poorly understood. Here, we investigated how community composition and size of selected functional guilds in the nitrogen cycle correlated with agroecosystem functioning, which was defined as microbial process rates, total crop yield and nitrogen content in the crop. Soil was sampled from a 50-year fertilizer trial and the treatments comprised unfertilized bare fallow, unfertilized with crop, and plots with crop fertilized with calcium nitrate, ammonium sulfate, solid cattle manure or sewage sludge. The size of the functional guilds and the total bacterial community were greatly affected by the fertilization regimes, especially by the sewage sludge and ammonium sulfate treatments. The community size results were combined with previously published data on the composition of the corresponding communities, potential ammonia oxidation, denitrification, basal and substrate-induced respiration rates, in addition to crop yield for an integrated analysis. It was found that differences in size, rather than composition, correlated with differences in process rates for the denitrifier and ammonia-oxidizing archaeal and total bacterial communities, whereas neither differences in size nor composition was correlated with differences in process rates for the ammonia-oxidizing bacterial community. In contrast, the composition of nitrate-reducing, denitrifying and total bacterial communities co-varied with primary production and both were strongly linked to soil properties.","container-title":"The ISME Journal","DOI":"10.1038/ismej.2008.128","ISSN":"1751-7362, 1751-7370","issue":"5","language":"en","license":"https://academic.oup.com/pages/standard-publication-reuse-rights","page":"597-605","source":"DOI.org (Crossref)","title":"Relationship between N-cycling communities and ecosystem functioning in a 50-year-old fertilization experiment","volume":"3","author":[{"family":"Hallin","given":"Sara"},{"family":"Jones","given":"Christopher M"},{"family":"Schloter","given":"Michael"},{"family":"Philippot","given":"Laurent"}],"issued":{"date-parts":[["2009",5,1]]}}},{"id":329,"uris":["http://zotero.org/users/local/4LgJUJlW/items/UXLNU6SW"],"itemData":{"id":329,"type":"article-journal","container-title":"Nature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C."},{"family":"Fierer","given":"Noah"}],"issued":{"date-parts":[["2024",4]]}}},{"id":425,"uris":["http://zotero.org/users/local/4LgJUJlW/items/AR6XTDHI"],"itemData":{"id":425,"type":"article-journal","abstract":"The soil microbiome determines crop production and drives nutrient cycling, functions that are altered by fertilization. Yet, we have only begun to understand the effects of fertilization on taxonomic changes on soil microorganisms, while impacts on functional groups across the microbiome and therefore potential soil functioning have never been assessed. Here, using a range of methods including high-throughput sequencing, we identified 77 functional parameters of the main microbiome groups including bacteria, fungi, and protists in three common agricultural soil types in China (black, fluvo-aquic, and red soil), which were fertilized in the same way over two years. We show that fertilization most strongly and generally throughout soil types reduced the relative abundance of the main microbial predators, phagotrophic protists, by 31%. Ten functional groups within the microbiome showed soil type-specific responses to fertilization. For example, ammonia-oxidizing bacteria, and predatory/exoparasitic bacteria were reduced by fertilization in the acidic black and the red soils, while, no other microbial functional group than phagotrophic protists was suppressed by fertilization in the alkaline fluvo-aquic soil. The significant reductions in microbial functional groups especially in acidic soils could be explained by nitrogen enrichment, increased soil acidification and potential biotic links between the functional groups within the microbiome. Together, we show that the fertilization-induced abiotic changes alter microbial functions that depend on the soil and environmental conditions. Particularly the most profound changes on the group of microbial predators might subsequently affect other soil functions performed by bacteria and fungi.","container-title":"Soil Biology and Biochemistry","DOI":"10.1016/j.soilbio.2020.107863","ISSN":"0038-0717","journalAbbreviation":"Soil Biology and Biochemistry","page":"107863","source":"ScienceDirect","title":"Fertilization changes soil microbiome functioning, especially phagotrophic protists","volume":"148","author":[{"family":"Zhao","given":"Zhi-Bo"},{"family":"He","given":"Ji-Zheng"},{"family":"Quan","given":"Zhi"},{"family":"Wu","given":"Chuan-Fa"},{"family":"Sheng","given":"Rong"},{"family":"Zhang","given":"Li-Mei"},{"family":"Geisen","given":"Stefan"}],"issued":{"date-parts":[["2020",9,1]]}}}],"schema":"https://github.com/citation-style-language/schema/raw/master/csl-citation.json"} </w:instrText>
      </w:r>
      <w:r w:rsidR="005652DC">
        <w:rPr>
          <w:rFonts w:ascii="Arial" w:hAnsi="Arial" w:cs="Arial"/>
        </w:rPr>
        <w:fldChar w:fldCharType="separate"/>
      </w:r>
      <w:r w:rsidR="005652DC">
        <w:rPr>
          <w:rFonts w:ascii="Arial" w:hAnsi="Arial" w:cs="Arial"/>
          <w:noProof/>
          <w:sz w:val="22"/>
          <w:szCs w:val="22"/>
        </w:rPr>
        <w:t xml:space="preserve">(Hallin et al., 2009; Philippot et al., 2024; </w:t>
      </w:r>
      <w:r w:rsidR="005652DC" w:rsidRPr="00FF01CD">
        <w:rPr>
          <w:rFonts w:ascii="Arial" w:hAnsi="Arial" w:cs="Arial"/>
          <w:noProof/>
          <w:rPrChange w:id="157" w:author="Ari Fina Bintarti" w:date="2024-05-24T16:43:00Z">
            <w:rPr>
              <w:rFonts w:ascii="Arial" w:hAnsi="Arial" w:cs="Arial"/>
              <w:noProof/>
              <w:highlight w:val="yellow"/>
            </w:rPr>
          </w:rPrChange>
        </w:rPr>
        <w:t>Z.-B.</w:t>
      </w:r>
      <w:r w:rsidR="005652DC">
        <w:rPr>
          <w:rFonts w:ascii="Arial" w:hAnsi="Arial" w:cs="Arial"/>
          <w:noProof/>
          <w:sz w:val="22"/>
          <w:szCs w:val="22"/>
        </w:rPr>
        <w:t xml:space="preserve"> Zhao et al., 2020)</w:t>
      </w:r>
      <w:r w:rsidR="005652DC">
        <w:rPr>
          <w:rFonts w:ascii="Arial" w:hAnsi="Arial" w:cs="Arial"/>
        </w:rPr>
        <w:fldChar w:fldCharType="end"/>
      </w:r>
      <w:commentRangeEnd w:id="156"/>
      <w:r w:rsidR="00D45640">
        <w:rPr>
          <w:rStyle w:val="CommentReference"/>
          <w:kern w:val="0"/>
          <w14:ligatures w14:val="none"/>
        </w:rPr>
        <w:commentReference w:id="156"/>
      </w:r>
      <w:r w:rsidR="005652DC">
        <w:rPr>
          <w:rFonts w:ascii="Arial" w:hAnsi="Arial" w:cs="Arial"/>
          <w:sz w:val="22"/>
          <w:szCs w:val="22"/>
        </w:rPr>
        <w:t xml:space="preserve">. </w:t>
      </w:r>
      <w:r w:rsidRPr="009B519C">
        <w:rPr>
          <w:rFonts w:ascii="Arial" w:hAnsi="Arial" w:cs="Arial"/>
          <w:sz w:val="22"/>
          <w:szCs w:val="22"/>
        </w:rPr>
        <w:t>Furthermore, soil physico</w:t>
      </w:r>
      <w:r w:rsidR="005725FA">
        <w:rPr>
          <w:rFonts w:ascii="Arial" w:hAnsi="Arial" w:cs="Arial"/>
          <w:sz w:val="22"/>
          <w:szCs w:val="22"/>
        </w:rPr>
        <w:t>-</w:t>
      </w:r>
      <w:r w:rsidRPr="009B519C">
        <w:rPr>
          <w:rFonts w:ascii="Arial" w:hAnsi="Arial" w:cs="Arial"/>
          <w:sz w:val="22"/>
          <w:szCs w:val="22"/>
        </w:rPr>
        <w:t xml:space="preserve">chemical properties </w:t>
      </w:r>
      <w:r w:rsidR="00577DD1">
        <w:rPr>
          <w:rFonts w:ascii="Arial" w:hAnsi="Arial" w:cs="Arial"/>
          <w:sz w:val="22"/>
          <w:szCs w:val="22"/>
        </w:rPr>
        <w:t xml:space="preserve">can </w:t>
      </w:r>
      <w:r w:rsidR="005725FA">
        <w:rPr>
          <w:rFonts w:ascii="Arial" w:hAnsi="Arial" w:cs="Arial"/>
          <w:sz w:val="22"/>
          <w:szCs w:val="22"/>
        </w:rPr>
        <w:t xml:space="preserve">also </w:t>
      </w:r>
      <w:r w:rsidR="00577DD1">
        <w:rPr>
          <w:rFonts w:ascii="Arial" w:hAnsi="Arial" w:cs="Arial"/>
          <w:sz w:val="22"/>
          <w:szCs w:val="22"/>
        </w:rPr>
        <w:t>influence</w:t>
      </w:r>
      <w:r w:rsidR="00577DD1" w:rsidRPr="009B519C">
        <w:rPr>
          <w:rFonts w:ascii="Arial" w:hAnsi="Arial" w:cs="Arial"/>
          <w:sz w:val="22"/>
          <w:szCs w:val="22"/>
        </w:rPr>
        <w:t xml:space="preserve"> </w:t>
      </w:r>
      <w:r w:rsidRPr="009B519C">
        <w:rPr>
          <w:rFonts w:ascii="Arial" w:hAnsi="Arial" w:cs="Arial"/>
          <w:sz w:val="22"/>
          <w:szCs w:val="22"/>
        </w:rPr>
        <w:t xml:space="preserve">the resilience and resistance of </w:t>
      </w:r>
      <w:r w:rsidR="00577DD1">
        <w:rPr>
          <w:rFonts w:ascii="Arial" w:hAnsi="Arial" w:cs="Arial"/>
          <w:sz w:val="22"/>
          <w:szCs w:val="22"/>
        </w:rPr>
        <w:t xml:space="preserve">soil </w:t>
      </w:r>
      <w:r w:rsidRPr="009B519C">
        <w:rPr>
          <w:rFonts w:ascii="Arial" w:hAnsi="Arial" w:cs="Arial"/>
          <w:sz w:val="22"/>
          <w:szCs w:val="22"/>
        </w:rPr>
        <w:t xml:space="preserve">microbial communities when exposed to disturbances, including drought </w:t>
      </w:r>
      <w:r w:rsidRPr="009B519C">
        <w:rPr>
          <w:rFonts w:ascii="Arial" w:hAnsi="Arial" w:cs="Arial"/>
        </w:rPr>
        <w:fldChar w:fldCharType="begin"/>
      </w:r>
      <w:r w:rsidRPr="009B519C">
        <w:rPr>
          <w:rFonts w:ascii="Arial" w:hAnsi="Arial" w:cs="Arial"/>
          <w:sz w:val="22"/>
          <w:szCs w:val="22"/>
        </w:rPr>
        <w:instrText xml:space="preserve"> ADDIN ZOTERO_ITEM CSL_CITATION {"citationID":"rzZZQMCM","properties":{"formattedCitation":"(Griffiths &amp; Philippot, 2013)","plainCitation":"(Griffiths &amp; Philippot, 2013)","noteIndex":0},"citationItems":[{"id":357,"uris":["http://zotero.org/users/local/4LgJUJlW/items/MP8RZFCL"],"itemData":{"id":357,"type":"article-journal","abstract":"Soil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(Griffiths &amp; Philippot, 2013)</w:t>
      </w:r>
      <w:r w:rsidRPr="009B519C">
        <w:rPr>
          <w:rFonts w:ascii="Arial" w:hAnsi="Arial" w:cs="Arial"/>
        </w:rPr>
        <w:fldChar w:fldCharType="end"/>
      </w:r>
      <w:r w:rsidRPr="009B519C">
        <w:rPr>
          <w:rFonts w:ascii="Arial" w:hAnsi="Arial" w:cs="Arial"/>
          <w:sz w:val="22"/>
          <w:szCs w:val="22"/>
        </w:rPr>
        <w:t>. Th</w:t>
      </w:r>
      <w:r w:rsidR="00FE7720">
        <w:rPr>
          <w:rFonts w:ascii="Arial" w:hAnsi="Arial" w:cs="Arial"/>
          <w:sz w:val="22"/>
          <w:szCs w:val="22"/>
        </w:rPr>
        <w:t>is</w:t>
      </w:r>
      <w:r w:rsidRPr="009B519C">
        <w:rPr>
          <w:rFonts w:ascii="Arial" w:hAnsi="Arial" w:cs="Arial"/>
          <w:sz w:val="22"/>
          <w:szCs w:val="22"/>
        </w:rPr>
        <w:t xml:space="preserve"> underpins that the effect of drought on N-cycling communities may also potentially be determined by fertilization regimes and management practices. </w:t>
      </w:r>
      <w:r w:rsidR="00727B35">
        <w:rPr>
          <w:rFonts w:ascii="Arial" w:hAnsi="Arial" w:cs="Arial"/>
          <w:sz w:val="22"/>
          <w:szCs w:val="22"/>
        </w:rPr>
        <w:t>Thus</w:t>
      </w:r>
      <w:r w:rsidR="005725FA">
        <w:rPr>
          <w:rFonts w:ascii="Arial" w:hAnsi="Arial" w:cs="Arial"/>
          <w:sz w:val="22"/>
          <w:szCs w:val="22"/>
        </w:rPr>
        <w:t>, p</w:t>
      </w:r>
      <w:r w:rsidRPr="009B519C">
        <w:rPr>
          <w:rFonts w:ascii="Arial" w:hAnsi="Arial" w:cs="Arial"/>
          <w:sz w:val="22"/>
          <w:szCs w:val="22"/>
        </w:rPr>
        <w:t xml:space="preserve">revious studies demonstrated that long-term organic farming </w:t>
      </w:r>
      <w:r w:rsidR="00DB619F">
        <w:rPr>
          <w:rFonts w:ascii="Arial" w:hAnsi="Arial" w:cs="Arial"/>
          <w:sz w:val="22"/>
          <w:szCs w:val="22"/>
        </w:rPr>
        <w:t>can enhances</w:t>
      </w:r>
      <w:r w:rsidRPr="009B519C">
        <w:rPr>
          <w:rFonts w:ascii="Arial" w:hAnsi="Arial" w:cs="Arial"/>
          <w:sz w:val="22"/>
          <w:szCs w:val="22"/>
        </w:rPr>
        <w:t xml:space="preserve"> soil organic </w:t>
      </w:r>
      <w:r w:rsidR="00DB619F">
        <w:rPr>
          <w:rFonts w:ascii="Arial" w:hAnsi="Arial" w:cs="Arial"/>
          <w:sz w:val="22"/>
          <w:szCs w:val="22"/>
        </w:rPr>
        <w:t xml:space="preserve">matter, </w:t>
      </w:r>
      <w:r w:rsidR="00DB619F" w:rsidRPr="00DB619F">
        <w:rPr>
          <w:rFonts w:ascii="Arial" w:hAnsi="Arial" w:cs="Arial"/>
          <w:sz w:val="22"/>
          <w:szCs w:val="22"/>
        </w:rPr>
        <w:t>which improves the</w:t>
      </w:r>
      <w:r w:rsidR="00FE7720">
        <w:rPr>
          <w:rFonts w:ascii="Arial" w:hAnsi="Arial" w:cs="Arial"/>
          <w:sz w:val="22"/>
          <w:szCs w:val="22"/>
        </w:rPr>
        <w:t xml:space="preserve"> soil</w:t>
      </w:r>
      <w:r w:rsidR="00DB619F" w:rsidRPr="00DB619F">
        <w:rPr>
          <w:rFonts w:ascii="Arial" w:hAnsi="Arial" w:cs="Arial"/>
          <w:sz w:val="22"/>
          <w:szCs w:val="22"/>
        </w:rPr>
        <w:t xml:space="preserve"> water-holding capacity</w:t>
      </w:r>
      <w:r w:rsidR="00DB619F">
        <w:rPr>
          <w:rFonts w:ascii="Arial" w:hAnsi="Arial" w:cs="Arial"/>
          <w:sz w:val="22"/>
          <w:szCs w:val="22"/>
        </w:rPr>
        <w:t xml:space="preserve"> and therefore </w:t>
      </w:r>
      <w:r w:rsidR="00FE7720">
        <w:rPr>
          <w:rFonts w:ascii="Arial" w:hAnsi="Arial" w:cs="Arial"/>
          <w:sz w:val="22"/>
          <w:szCs w:val="22"/>
        </w:rPr>
        <w:t xml:space="preserve">can </w:t>
      </w:r>
      <w:r w:rsidR="00DB619F" w:rsidRPr="00DB619F">
        <w:rPr>
          <w:rFonts w:ascii="Arial" w:hAnsi="Arial" w:cs="Arial"/>
          <w:sz w:val="22"/>
          <w:szCs w:val="22"/>
        </w:rPr>
        <w:t>potentially mitigat</w:t>
      </w:r>
      <w:r w:rsidR="00DB619F">
        <w:rPr>
          <w:rFonts w:ascii="Arial" w:hAnsi="Arial" w:cs="Arial"/>
          <w:sz w:val="22"/>
          <w:szCs w:val="22"/>
        </w:rPr>
        <w:t>es</w:t>
      </w:r>
      <w:r w:rsidR="00DB619F" w:rsidRPr="00DB619F">
        <w:rPr>
          <w:rFonts w:ascii="Arial" w:hAnsi="Arial" w:cs="Arial"/>
          <w:sz w:val="22"/>
          <w:szCs w:val="22"/>
        </w:rPr>
        <w:t xml:space="preserve"> the </w:t>
      </w:r>
      <w:r w:rsidR="00DB619F" w:rsidRPr="009B519C">
        <w:rPr>
          <w:rFonts w:ascii="Arial" w:hAnsi="Arial" w:cs="Arial"/>
          <w:sz w:val="22"/>
          <w:szCs w:val="22"/>
        </w:rPr>
        <w:t xml:space="preserve">deleterious effect of drought on the </w:t>
      </w:r>
      <w:r w:rsidR="00DB619F">
        <w:rPr>
          <w:rFonts w:ascii="Arial" w:hAnsi="Arial" w:cs="Arial"/>
          <w:sz w:val="22"/>
          <w:szCs w:val="22"/>
        </w:rPr>
        <w:t xml:space="preserve">soil microbial </w:t>
      </w:r>
      <w:r w:rsidR="00DB619F" w:rsidRPr="009B519C">
        <w:rPr>
          <w:rFonts w:ascii="Arial" w:hAnsi="Arial" w:cs="Arial"/>
          <w:sz w:val="22"/>
          <w:szCs w:val="22"/>
        </w:rPr>
        <w:t>communities</w:t>
      </w:r>
      <w:r w:rsidR="000E203A">
        <w:rPr>
          <w:rFonts w:ascii="Arial" w:hAnsi="Arial" w:cs="Arial"/>
          <w:sz w:val="22"/>
          <w:szCs w:val="22"/>
        </w:rPr>
        <w:t xml:space="preserve"> </w:t>
      </w:r>
      <w:r w:rsidR="000E203A">
        <w:rPr>
          <w:rFonts w:ascii="Arial" w:hAnsi="Arial" w:cs="Arial"/>
        </w:rPr>
        <w:fldChar w:fldCharType="begin"/>
      </w:r>
      <w:r w:rsidR="000E203A">
        <w:rPr>
          <w:rFonts w:ascii="Arial" w:hAnsi="Arial" w:cs="Arial"/>
          <w:sz w:val="22"/>
          <w:szCs w:val="22"/>
        </w:rPr>
        <w:instrText xml:space="preserve"> ADDIN ZOTERO_ITEM CSL_CITATION {"citationID":"Ye4LJsXl","properties":{"formattedCitation":"(Kundel et al., 2020; Ullah et al., 2020)","plainCitation":"(Kundel et al., 2020; Ullah et al., 2020)","noteIndex":0},"citationItems":[{"id":350,"uris":["http://zotero.org/users/local/4LgJUJlW/items/FJHX99JS"],"itemData":{"id":350,"type":"article-journal","abstract":"Drought and agricultural management influence soil microorganisms with unknown consequences for the functioning of agroecosystems. We simulated drought periods in organic (biodynamic) and conventional wheat fields and monitored effects on soil water content, microorganisms and crops. Above the wilting point, water content and microbial respiration were higher under biodynamic than conventional farming. Highest bacterial and fungal abundances were found in biodynamically managed soils, and distinct microbial communities characterised the farming systems. Most biological soil quality parameters and crop yields were only marginally affected by the experimental drought, except for arbuscular mycorrhizal fungi (AMF), which increased in abundance under the experimental drought in both farming systems. AMF were further strongly promoted by biodynamic farming resulting in almost three times higher AMF abundance under experimental drought in the biodynamic compared with the conventional farming system. Our data suggest an improved water storage capacity under biodynamic farming and confirms positive effects of biodynamic farming on biological soil quality. The interactive effects of the farming system and drought may further be investigated under more substantial droughts. Given the importance of AMF for the plant’s water supply, more in-depth studies on AMF may help to clarify their role for yields under conditions predicted by future climate scenarios.","container-title":"FEMS Microbiology Ecology","DOI":"10.1093/femsec/fiaa205","ISSN":"0168-6496, 1574-6941","issue":"12","language":"en","license":"http://creativecommons.org/licenses/by/4.0/","page":"fiaa205","source":"DOI.org (Crossref)","title":"Effects of simulated drought on biological soil quality, microbial diversity and yields under long-term conventional and organic agriculture","volume":"96","author":[{"family":"Kundel","given":"Dominika"},{"family":"Bodenhausen","given":"Natacha"},{"family":"Jørgensen","given":"Helene Bracht"},{"family":"Truu","given":"Jaak"},{"family":"Birkhofer","given":"Klaus"},{"family":"Hedlund","given":"Katarina"},{"family":"Mäder","given":"Paul"},{"family":"Fliessbach","given":"Andreas"}],"issued":{"date-parts":[["2020",11,27]]}}},{"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0E203A">
        <w:rPr>
          <w:rFonts w:ascii="Arial" w:hAnsi="Arial" w:cs="Arial"/>
        </w:rPr>
        <w:fldChar w:fldCharType="separate"/>
      </w:r>
      <w:r w:rsidR="000E203A">
        <w:rPr>
          <w:rFonts w:ascii="Arial" w:hAnsi="Arial" w:cs="Arial"/>
          <w:noProof/>
          <w:sz w:val="22"/>
          <w:szCs w:val="22"/>
        </w:rPr>
        <w:t>(Kundel et al., 2020; Ullah et al., 2020)</w:t>
      </w:r>
      <w:r w:rsidR="000E203A">
        <w:rPr>
          <w:rFonts w:ascii="Arial" w:hAnsi="Arial" w:cs="Arial"/>
        </w:rPr>
        <w:fldChar w:fldCharType="end"/>
      </w:r>
      <w:r w:rsidR="00B30C63">
        <w:rPr>
          <w:rFonts w:ascii="Arial" w:hAnsi="Arial" w:cs="Arial"/>
          <w:sz w:val="22"/>
          <w:szCs w:val="22"/>
        </w:rPr>
        <w:t xml:space="preserve">. </w:t>
      </w:r>
      <w:r w:rsidR="00C52667">
        <w:rPr>
          <w:rFonts w:ascii="Arial" w:hAnsi="Arial" w:cs="Arial"/>
          <w:sz w:val="22"/>
          <w:szCs w:val="22"/>
        </w:rPr>
        <w:t>D</w:t>
      </w:r>
      <w:r w:rsidRPr="009B519C">
        <w:rPr>
          <w:rFonts w:ascii="Arial" w:hAnsi="Arial" w:cs="Arial"/>
          <w:sz w:val="22"/>
          <w:szCs w:val="22"/>
        </w:rPr>
        <w:t xml:space="preserve">istinctive microbial </w:t>
      </w:r>
      <w:r w:rsidR="0072446D">
        <w:rPr>
          <w:rFonts w:ascii="Arial" w:hAnsi="Arial" w:cs="Arial"/>
          <w:sz w:val="22"/>
          <w:szCs w:val="22"/>
        </w:rPr>
        <w:t>communities</w:t>
      </w:r>
      <w:r w:rsidR="0072446D" w:rsidRPr="009B519C">
        <w:rPr>
          <w:rFonts w:ascii="Arial" w:hAnsi="Arial" w:cs="Arial"/>
          <w:sz w:val="22"/>
          <w:szCs w:val="22"/>
        </w:rPr>
        <w:t xml:space="preserve"> </w:t>
      </w:r>
      <w:r w:rsidR="00430DF0">
        <w:rPr>
          <w:rFonts w:ascii="Arial" w:hAnsi="Arial" w:cs="Arial"/>
          <w:sz w:val="22"/>
          <w:szCs w:val="22"/>
        </w:rPr>
        <w:t xml:space="preserve">were observed </w:t>
      </w:r>
      <w:r w:rsidRPr="009B519C">
        <w:rPr>
          <w:rFonts w:ascii="Arial" w:hAnsi="Arial" w:cs="Arial"/>
          <w:sz w:val="22"/>
          <w:szCs w:val="22"/>
        </w:rPr>
        <w:t>between organic and conventional systems</w:t>
      </w:r>
      <w:ins w:id="158" w:author="Ari Fina Bintarti" w:date="2024-05-24T14:03:00Z">
        <w:r w:rsidR="006B00FF">
          <w:rPr>
            <w:rFonts w:ascii="Arial" w:hAnsi="Arial" w:cs="Arial"/>
            <w:sz w:val="22"/>
            <w:szCs w:val="22"/>
          </w:rPr>
          <w:t xml:space="preserve"> </w:t>
        </w:r>
      </w:ins>
      <w:r w:rsidR="006B00FF">
        <w:rPr>
          <w:rFonts w:ascii="Arial" w:hAnsi="Arial" w:cs="Arial"/>
        </w:rPr>
        <w:fldChar w:fldCharType="begin"/>
      </w:r>
      <w:r w:rsidR="006B00FF">
        <w:rPr>
          <w:rFonts w:ascii="Arial" w:hAnsi="Arial" w:cs="Arial"/>
          <w:sz w:val="22"/>
          <w:szCs w:val="22"/>
        </w:rPr>
        <w:instrText xml:space="preserve"> ADDIN ZOTERO_ITEM CSL_CITATION {"citationID":"KgGYo9vT","properties":{"formattedCitation":"(M. Hartmann et al., 2015)","plainCitation":"(M. Hartmann et al., 2015)","noteIndex":0},"citationItems":[{"id":"KsWl1THP/sIMHbX7L","uris":["http://zotero.org/users/local/JetUa067/items/HTU679J3"],"itemData":{"id":"KsWl1THP/sIMHbX7L","type":"article-journal","abstract":"Low-input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journal","DOI":"10.1038/ismej.2014.210","ISSN":"1751-7370","issue":"5","journalAbbreviation":"ISME J","language":"eng","note":"PMID: 25350160\nPMCID: PMC4409162","page":"1177-1194","source":"PubMed","title":"Distinct soil microbial diversity under long-term organic and conventional farming","volume":"9","author":[{"family":"Hartmann","given":"Martin"},{"family":"Frey","given":"Beat"},{"family":"Mayer","given":"Jochen"},{"family":"Mäder","given":"Paul"},{"family":"Widmer","given":"Franco"}],"issued":{"date-parts":[["2015",5]]}}}],"schema":"https://github.com/citation-style-language/schema/raw/master/csl-citation.json"} </w:instrText>
      </w:r>
      <w:r w:rsidR="006B00FF">
        <w:rPr>
          <w:rFonts w:ascii="Arial" w:hAnsi="Arial" w:cs="Arial"/>
        </w:rPr>
        <w:fldChar w:fldCharType="separate"/>
      </w:r>
      <w:r w:rsidR="006B00FF">
        <w:rPr>
          <w:rFonts w:ascii="Arial" w:hAnsi="Arial" w:cs="Arial"/>
          <w:noProof/>
          <w:sz w:val="22"/>
          <w:szCs w:val="22"/>
        </w:rPr>
        <w:t xml:space="preserve">(M. Hartmann et al., </w:t>
      </w:r>
      <w:r w:rsidR="006B00FF">
        <w:rPr>
          <w:rFonts w:ascii="Arial" w:hAnsi="Arial" w:cs="Arial"/>
          <w:noProof/>
          <w:sz w:val="22"/>
          <w:szCs w:val="22"/>
        </w:rPr>
        <w:lastRenderedPageBreak/>
        <w:t>2015)</w:t>
      </w:r>
      <w:r w:rsidR="006B00FF">
        <w:rPr>
          <w:rFonts w:ascii="Arial" w:hAnsi="Arial" w:cs="Arial"/>
        </w:rPr>
        <w:fldChar w:fldCharType="end"/>
      </w:r>
      <w:del w:id="159" w:author="Ari Fina Bintarti" w:date="2024-05-24T13:37:00Z">
        <w:r w:rsidR="004A76DE" w:rsidDel="004A76DE">
          <w:rPr>
            <w:rFonts w:ascii="Arial" w:hAnsi="Arial" w:cs="Arial"/>
          </w:rPr>
          <w:fldChar w:fldCharType="begin"/>
        </w:r>
        <w:r w:rsidR="004A76DE" w:rsidDel="004A76DE">
          <w:rPr>
            <w:rFonts w:ascii="Arial" w:hAnsi="Arial" w:cs="Arial"/>
            <w:sz w:val="22"/>
            <w:szCs w:val="22"/>
          </w:rPr>
          <w:delInstrText xml:space="preserve"> ADDIN ZOTERO_ITEM CSL_CITATION {"citationID":"FFSriW2c","properties":{"formattedCitation":"(M. Hartmann et al., 2015a)","plainCitation":"(M. Hartmann et al., 2015a)","noteIndex":0},"citationItems":[{"id":225,"uris":["http://zotero.org/users/local/4LgJUJlW/items/D3IE7F86"],"itemData":{"id":225,"type":"article-journal","abstract":"Abstract\n            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Journal","DOI":"10.1038/ismej.2014.210","ISSN":"1751-7362, 1751-7370","issue":"5","language":"en","license":"https://creativecommons.org/licenses/by-nc-sa/3.0/","page":"1177-1194","source":"DOI.org (Crossref)","title":"Distinct soil microbial diversity under long-term organic and conventional farming","volume":"9","author":[{"family":"Hartmann","given":"Martin"},{"family":"Frey","given":"Beat"},{"family":"Mayer","given":"Jochen"},{"family":"Mäder","given":"Paul"},{"family":"Widmer","given":"Franco"}],"issued":{"date-parts":[["2015",5,1]]}}}],"schema":"https://github.com/citation-style-language/schema/raw/master/csl-citation.json"} </w:delInstrText>
        </w:r>
        <w:r w:rsidR="004A76DE" w:rsidDel="004A76DE">
          <w:rPr>
            <w:rFonts w:ascii="Arial" w:hAnsi="Arial" w:cs="Arial"/>
          </w:rPr>
          <w:fldChar w:fldCharType="separate"/>
        </w:r>
        <w:r w:rsidR="004A76DE" w:rsidDel="004A76DE">
          <w:rPr>
            <w:rFonts w:ascii="Arial" w:hAnsi="Arial" w:cs="Arial"/>
            <w:noProof/>
            <w:sz w:val="22"/>
            <w:szCs w:val="22"/>
          </w:rPr>
          <w:delText>(M. Hartmann et al., 2015a)</w:delText>
        </w:r>
        <w:r w:rsidR="004A76DE" w:rsidDel="004A76DE">
          <w:rPr>
            <w:rFonts w:ascii="Arial" w:hAnsi="Arial" w:cs="Arial"/>
          </w:rPr>
          <w:fldChar w:fldCharType="end"/>
        </w:r>
      </w:del>
      <w:del w:id="160" w:author="Ari Fina Bintarti" w:date="2024-05-24T14:10:00Z">
        <w:r w:rsidR="00430DF0" w:rsidDel="006B00FF">
          <w:rPr>
            <w:rFonts w:ascii="Arial" w:hAnsi="Arial" w:cs="Arial"/>
            <w:sz w:val="22"/>
            <w:szCs w:val="22"/>
          </w:rPr>
          <w:delText xml:space="preserve"> </w:delText>
        </w:r>
      </w:del>
      <w:del w:id="161" w:author="Ari Fina Bintarti" w:date="2024-05-24T13:25:00Z">
        <w:r w:rsidR="009A6DA1" w:rsidRPr="004A76DE" w:rsidDel="009A6DA1">
          <w:rPr>
            <w:rFonts w:ascii="Arial" w:hAnsi="Arial" w:cs="Arial"/>
            <w:highlight w:val="yellow"/>
            <w:rPrChange w:id="162" w:author="Ari Fina Bintarti" w:date="2024-05-24T13:37:00Z">
              <w:rPr>
                <w:rFonts w:ascii="Arial" w:hAnsi="Arial" w:cs="Arial"/>
              </w:rPr>
            </w:rPrChange>
          </w:rPr>
          <w:fldChar w:fldCharType="begin"/>
        </w:r>
        <w:r w:rsidR="009A6DA1" w:rsidRPr="004A76DE" w:rsidDel="009A6DA1">
          <w:rPr>
            <w:rFonts w:ascii="Arial" w:hAnsi="Arial" w:cs="Arial"/>
            <w:highlight w:val="yellow"/>
            <w:rPrChange w:id="163" w:author="Ari Fina Bintarti" w:date="2024-05-24T13:37:00Z">
              <w:rPr>
                <w:rFonts w:ascii="Arial" w:hAnsi="Arial" w:cs="Arial"/>
              </w:rPr>
            </w:rPrChange>
          </w:rPr>
          <w:delInstrText xml:space="preserve"> ADDIN ZOTERO_ITEM CSL_CITATION {"citationID":"fBjZHeMO","properties":{"formattedCitation":"(M. Hartmann et al., 2015a)","plainCitation":"(M. Hartmann et al., 2015a)","noteIndex":0},"citationItems":[{"id":225,"uris":["http://zotero.org/users/local/4LgJUJlW/items/D3IE7F86"],"itemData":{"id":225,"type":"article-journal","abstract":"Abstract\n            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Journal","DOI":"10.1038/ismej.2014.210","ISSN":"1751-7362, 1751-7370","issue":"5","language":"en","license":"https://creativecommons.org/licenses/by-nc-sa/3.0/","page":"1177-1194","source":"DOI.org (Crossref)","title":"Distinct soil microbial diversity under long-term organic and conventional farming","volume":"9","author":[{"family":"Hartmann","given":"Martin"},{"family":"Frey","given":"Beat"},{"family":"Mayer","given":"Jochen"},{"family":"Mäder","given":"Paul"},{"family":"Widmer","given":"Franco"}],"issued":{"date-parts":[["2015",5,1]]}}}],"schema":"https://github.com/citation-style-language/schema/raw/master/csl-citation.json"} </w:delInstrText>
        </w:r>
        <w:r w:rsidR="009A6DA1" w:rsidRPr="004A76DE" w:rsidDel="009A6DA1">
          <w:rPr>
            <w:rFonts w:ascii="Arial" w:hAnsi="Arial" w:cs="Arial"/>
            <w:highlight w:val="yellow"/>
            <w:rPrChange w:id="164" w:author="Ari Fina Bintarti" w:date="2024-05-24T13:37:00Z">
              <w:rPr>
                <w:rFonts w:ascii="Arial" w:hAnsi="Arial" w:cs="Arial"/>
              </w:rPr>
            </w:rPrChange>
          </w:rPr>
          <w:fldChar w:fldCharType="separate"/>
        </w:r>
        <w:r w:rsidR="009A6DA1" w:rsidRPr="004A76DE" w:rsidDel="009A6DA1">
          <w:rPr>
            <w:rFonts w:ascii="Arial" w:hAnsi="Arial" w:cs="Arial"/>
            <w:noProof/>
            <w:highlight w:val="yellow"/>
            <w:rPrChange w:id="165" w:author="Ari Fina Bintarti" w:date="2024-05-24T13:37:00Z">
              <w:rPr>
                <w:rFonts w:ascii="Arial" w:hAnsi="Arial" w:cs="Arial"/>
                <w:noProof/>
              </w:rPr>
            </w:rPrChange>
          </w:rPr>
          <w:delText>(M. Hartmann et al., 2015a)</w:delText>
        </w:r>
        <w:r w:rsidR="009A6DA1" w:rsidRPr="004A76DE" w:rsidDel="009A6DA1">
          <w:rPr>
            <w:rFonts w:ascii="Arial" w:hAnsi="Arial" w:cs="Arial"/>
            <w:highlight w:val="yellow"/>
            <w:rPrChange w:id="166" w:author="Ari Fina Bintarti" w:date="2024-05-24T13:37:00Z">
              <w:rPr>
                <w:rFonts w:ascii="Arial" w:hAnsi="Arial" w:cs="Arial"/>
              </w:rPr>
            </w:rPrChange>
          </w:rPr>
          <w:fldChar w:fldCharType="end"/>
        </w:r>
      </w:del>
      <w:del w:id="167" w:author="Ari Fina Bintarti" w:date="2024-05-24T13:21:00Z">
        <w:r w:rsidR="00D45640" w:rsidRPr="004A76DE" w:rsidDel="009A6DA1">
          <w:rPr>
            <w:rFonts w:ascii="Arial" w:hAnsi="Arial" w:cs="Arial"/>
            <w:highlight w:val="yellow"/>
            <w:rPrChange w:id="168" w:author="Ari Fina Bintarti" w:date="2024-05-24T13:37:00Z">
              <w:rPr>
                <w:rFonts w:ascii="Arial" w:hAnsi="Arial" w:cs="Arial"/>
              </w:rPr>
            </w:rPrChange>
          </w:rPr>
          <w:fldChar w:fldCharType="begin"/>
        </w:r>
        <w:r w:rsidR="00D45640" w:rsidRPr="004A76DE" w:rsidDel="009A6DA1">
          <w:rPr>
            <w:rFonts w:ascii="Arial" w:hAnsi="Arial" w:cs="Arial"/>
            <w:highlight w:val="yellow"/>
            <w:rPrChange w:id="169" w:author="Ari Fina Bintarti" w:date="2024-05-24T13:37:00Z">
              <w:rPr>
                <w:rFonts w:ascii="Arial" w:hAnsi="Arial" w:cs="Arial"/>
              </w:rPr>
            </w:rPrChange>
          </w:rPr>
          <w:delInstrText xml:space="preserve"> ADDIN ZOTERO_ITEM CSL_CITATION {"citationID":"rFKziEZ3","properties":{"formattedCitation":"(M. Hartmann et al., 2015a)","plainCitation":"(M. Hartmann et al., 2015a)","noteIndex":0},"citationItems":[{"id":225,"uris":["http://zotero.org/users/local/4LgJUJlW/items/D3IE7F86"],"itemData":{"id":225,"type":"article-journal","abstract":"Abstract\n            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Journal","DOI":"10.1038/ismej.2014.210","ISSN":"1751-7362, 1751-7370","issue":"5","language":"en","license":"https://creativecommons.org/licenses/by-nc-sa/3.0/","page":"1177-1194","source":"DOI.org (Crossref)","title":"Distinct soil microbial diversity under long-term organic and conventional farming","volume":"9","author":[{"family":"Hartmann","given":"Martin"},{"family":"Frey","given":"Beat"},{"family":"Mayer","given":"Jochen"},{"family":"Mäder","given":"Paul"},{"family":"Widmer","given":"Franco"}],"issued":{"date-parts":[["2015",5,1]]}}}],"schema":"https://github.com/citation-style-language/schema/raw/master/csl-citation.json"} </w:delInstrText>
        </w:r>
        <w:r w:rsidR="00D45640" w:rsidRPr="004A76DE" w:rsidDel="009A6DA1">
          <w:rPr>
            <w:rFonts w:ascii="Arial" w:hAnsi="Arial" w:cs="Arial"/>
            <w:highlight w:val="yellow"/>
            <w:rPrChange w:id="170" w:author="Ari Fina Bintarti" w:date="2024-05-24T13:37:00Z">
              <w:rPr>
                <w:rFonts w:ascii="Arial" w:hAnsi="Arial" w:cs="Arial"/>
              </w:rPr>
            </w:rPrChange>
          </w:rPr>
          <w:fldChar w:fldCharType="separate"/>
        </w:r>
        <w:r w:rsidR="00D45640" w:rsidRPr="004A76DE" w:rsidDel="009A6DA1">
          <w:rPr>
            <w:rFonts w:ascii="Arial" w:hAnsi="Arial" w:cs="Arial"/>
            <w:noProof/>
            <w:highlight w:val="yellow"/>
            <w:rPrChange w:id="171" w:author="Ari Fina Bintarti" w:date="2024-05-24T13:37:00Z">
              <w:rPr>
                <w:rFonts w:ascii="Arial" w:hAnsi="Arial" w:cs="Arial"/>
                <w:noProof/>
              </w:rPr>
            </w:rPrChange>
          </w:rPr>
          <w:delText>(M. Hartmann et al., 2015a)</w:delText>
        </w:r>
        <w:r w:rsidR="00D45640" w:rsidRPr="004A76DE" w:rsidDel="009A6DA1">
          <w:rPr>
            <w:rFonts w:ascii="Arial" w:hAnsi="Arial" w:cs="Arial"/>
            <w:highlight w:val="yellow"/>
            <w:rPrChange w:id="172" w:author="Ari Fina Bintarti" w:date="2024-05-24T13:37:00Z">
              <w:rPr>
                <w:rFonts w:ascii="Arial" w:hAnsi="Arial" w:cs="Arial"/>
              </w:rPr>
            </w:rPrChange>
          </w:rPr>
          <w:fldChar w:fldCharType="end"/>
        </w:r>
      </w:del>
      <w:del w:id="173" w:author="Ari Fina Bintarti" w:date="2024-05-24T13:19:00Z">
        <w:r w:rsidR="00430DF0" w:rsidRPr="004A76DE" w:rsidDel="00D45640">
          <w:rPr>
            <w:rFonts w:ascii="Arial" w:hAnsi="Arial" w:cs="Arial"/>
            <w:highlight w:val="yellow"/>
            <w:rPrChange w:id="174" w:author="Ari Fina Bintarti" w:date="2024-05-24T13:37:00Z">
              <w:rPr>
                <w:rFonts w:ascii="Arial" w:hAnsi="Arial" w:cs="Arial"/>
              </w:rPr>
            </w:rPrChange>
          </w:rPr>
          <w:delText>(refs)</w:delText>
        </w:r>
      </w:del>
      <w:r w:rsidRPr="009B519C">
        <w:rPr>
          <w:rFonts w:ascii="Arial" w:hAnsi="Arial" w:cs="Arial"/>
          <w:sz w:val="22"/>
          <w:szCs w:val="22"/>
        </w:rPr>
        <w:t xml:space="preserve"> </w:t>
      </w:r>
      <w:r w:rsidR="00430DF0">
        <w:rPr>
          <w:rFonts w:ascii="Arial" w:hAnsi="Arial" w:cs="Arial"/>
          <w:sz w:val="22"/>
          <w:szCs w:val="22"/>
        </w:rPr>
        <w:t xml:space="preserve">which </w:t>
      </w:r>
      <w:r w:rsidRPr="009B519C">
        <w:rPr>
          <w:rFonts w:ascii="Arial" w:hAnsi="Arial" w:cs="Arial"/>
          <w:sz w:val="22"/>
          <w:szCs w:val="22"/>
        </w:rPr>
        <w:t xml:space="preserve">may also </w:t>
      </w:r>
      <w:r w:rsidR="0072446D">
        <w:rPr>
          <w:rFonts w:ascii="Arial" w:hAnsi="Arial" w:cs="Arial"/>
          <w:sz w:val="22"/>
          <w:szCs w:val="22"/>
        </w:rPr>
        <w:t>lead to</w:t>
      </w:r>
      <w:r w:rsidR="0072446D" w:rsidRPr="009B519C">
        <w:rPr>
          <w:rFonts w:ascii="Arial" w:hAnsi="Arial" w:cs="Arial"/>
          <w:sz w:val="22"/>
          <w:szCs w:val="22"/>
        </w:rPr>
        <w:t xml:space="preserve"> </w:t>
      </w:r>
      <w:r w:rsidRPr="009B519C">
        <w:rPr>
          <w:rFonts w:ascii="Arial" w:hAnsi="Arial" w:cs="Arial"/>
          <w:sz w:val="22"/>
          <w:szCs w:val="22"/>
        </w:rPr>
        <w:t xml:space="preserve">differences in the response of N-cycling communities to drought. </w:t>
      </w:r>
      <w:r w:rsidR="00727B35">
        <w:rPr>
          <w:rFonts w:ascii="Arial" w:hAnsi="Arial" w:cs="Arial"/>
          <w:sz w:val="22"/>
          <w:szCs w:val="22"/>
        </w:rPr>
        <w:t>For example</w:t>
      </w:r>
      <w:r w:rsidR="0072446D">
        <w:rPr>
          <w:rFonts w:ascii="Arial" w:hAnsi="Arial" w:cs="Arial"/>
          <w:sz w:val="22"/>
          <w:szCs w:val="22"/>
        </w:rPr>
        <w:t>, o</w:t>
      </w:r>
      <w:r w:rsidRPr="009B519C">
        <w:rPr>
          <w:rFonts w:ascii="Arial" w:hAnsi="Arial" w:cs="Arial"/>
          <w:sz w:val="22"/>
          <w:szCs w:val="22"/>
        </w:rPr>
        <w:t>rganic amendment</w:t>
      </w:r>
      <w:r w:rsidR="0037555A">
        <w:rPr>
          <w:rFonts w:ascii="Arial" w:hAnsi="Arial" w:cs="Arial"/>
          <w:sz w:val="22"/>
          <w:szCs w:val="22"/>
        </w:rPr>
        <w:t>s</w:t>
      </w:r>
      <w:r w:rsidRPr="009B519C">
        <w:rPr>
          <w:rFonts w:ascii="Arial" w:hAnsi="Arial" w:cs="Arial"/>
          <w:sz w:val="22"/>
          <w:szCs w:val="22"/>
        </w:rPr>
        <w:t xml:space="preserve"> ha</w:t>
      </w:r>
      <w:r w:rsidR="0037555A">
        <w:rPr>
          <w:rFonts w:ascii="Arial" w:hAnsi="Arial" w:cs="Arial"/>
          <w:sz w:val="22"/>
          <w:szCs w:val="22"/>
        </w:rPr>
        <w:t>ve</w:t>
      </w:r>
      <w:r w:rsidRPr="009B519C">
        <w:rPr>
          <w:rFonts w:ascii="Arial" w:hAnsi="Arial" w:cs="Arial"/>
          <w:sz w:val="22"/>
          <w:szCs w:val="22"/>
        </w:rPr>
        <w:t xml:space="preserve"> been reported to increase the diversity of microbial communities </w:t>
      </w:r>
      <w:r w:rsidRPr="009B519C">
        <w:rPr>
          <w:rFonts w:ascii="Arial" w:hAnsi="Arial" w:cs="Arial"/>
        </w:rPr>
        <w:fldChar w:fldCharType="begin"/>
      </w:r>
      <w:r w:rsidRPr="009B519C">
        <w:rPr>
          <w:rFonts w:ascii="Arial" w:hAnsi="Arial" w:cs="Arial"/>
          <w:sz w:val="22"/>
          <w:szCs w:val="22"/>
        </w:rPr>
        <w:instrText xml:space="preserve"> ADDIN ZOTERO_ITEM CSL_CITATION {"citationID":"tdDquqtF","properties":{"formattedCitation":"(Sun et al., 2022)","plainCitation":"(Sun et al., 2022)","noteIndex":0},"citationItems":[{"id":414,"uris":["http://zotero.org/users/local/4LgJUJlW/items/MQAB8IBS"],"itemData":{"id":414,"type":"article-journal","abstract":"•\n              The mesocosm experiment was used to track bacterial community dynamics.\n            \n            \n              •\n              Organic amendments increase the bacterial diversity during drought stress.\n            \n            \n              •\n              Organic amendments increase the compositional resilience during rewetting.\n            \n            \n              •\n              Pathogen inhibition ability in NOF was enhanced after rewetting.\n            \n            \n              •\n              NOF possesses a strategy-balancing community during whole drought event.","container-title":"Journal of Advanced Research","DOI":"10.1016/j.jare.2022.07.009","ISSN":"2090-1232","journalAbbreviation":"J Adv Res","note":"PMID: 35907631\nPMCID: PMC10173193","page":"1-12","source":"PubMed Central","title":"Organic fertilization enhances the resistance and resilience of soil microbial communities under extreme drought","volume":"47","author":[{"family":"Sun","given":"Yifei"},{"family":"Tao","given":"Chengyuan"},{"family":"Deng","given":"Xuhui"},{"family":"Liu","given":"Hongjun"},{"family":"Shen","given":"Zongzhuan"},{"family":"Liu","given":"Yaxuan"},{"family":"Li","given":"Rong"},{"family":"Shen","given":"Qirong"},{"family":"Geisen","given":"Stefan"}],"issued":{"date-parts":[["2022",7,27]]}}}],"schema":"https://github.com/citation-style-language/schema/raw/master/csl-citation.json"} </w:instrText>
      </w:r>
      <w:r w:rsidRPr="009B519C">
        <w:rPr>
          <w:rFonts w:ascii="Arial" w:hAnsi="Arial" w:cs="Arial"/>
        </w:rPr>
        <w:fldChar w:fldCharType="separate"/>
      </w:r>
      <w:r w:rsidRPr="009B519C">
        <w:rPr>
          <w:rFonts w:ascii="Arial" w:hAnsi="Arial" w:cs="Arial"/>
          <w:noProof/>
          <w:sz w:val="22"/>
          <w:szCs w:val="22"/>
        </w:rPr>
        <w:t>(Sun et al., 2022)</w:t>
      </w:r>
      <w:r w:rsidRPr="009B519C">
        <w:rPr>
          <w:rFonts w:ascii="Arial" w:hAnsi="Arial" w:cs="Arial"/>
        </w:rPr>
        <w:fldChar w:fldCharType="end"/>
      </w:r>
      <w:r w:rsidR="00DD2381">
        <w:rPr>
          <w:rFonts w:ascii="Arial" w:hAnsi="Arial" w:cs="Arial"/>
          <w:sz w:val="22"/>
          <w:szCs w:val="22"/>
        </w:rPr>
        <w:t xml:space="preserve">, </w:t>
      </w:r>
      <w:r w:rsidR="004131CE">
        <w:rPr>
          <w:rFonts w:ascii="Arial" w:hAnsi="Arial" w:cs="Arial"/>
          <w:sz w:val="22"/>
          <w:szCs w:val="22"/>
        </w:rPr>
        <w:t>w</w:t>
      </w:r>
      <w:r w:rsidR="0072446D">
        <w:rPr>
          <w:rFonts w:ascii="Arial" w:hAnsi="Arial" w:cs="Arial"/>
          <w:sz w:val="22"/>
          <w:szCs w:val="22"/>
        </w:rPr>
        <w:t>hile</w:t>
      </w:r>
      <w:r w:rsidR="004131CE">
        <w:rPr>
          <w:rFonts w:ascii="Arial" w:hAnsi="Arial" w:cs="Arial"/>
          <w:sz w:val="22"/>
          <w:szCs w:val="22"/>
        </w:rPr>
        <w:t xml:space="preserve"> </w:t>
      </w:r>
      <w:r w:rsidR="0072446D">
        <w:rPr>
          <w:rFonts w:ascii="Arial" w:hAnsi="Arial" w:cs="Arial"/>
          <w:sz w:val="22"/>
          <w:szCs w:val="22"/>
        </w:rPr>
        <w:t xml:space="preserve">the insurance hypothesis posits that </w:t>
      </w:r>
      <w:r w:rsidRPr="009B519C">
        <w:rPr>
          <w:rFonts w:ascii="Arial" w:hAnsi="Arial" w:cs="Arial"/>
          <w:sz w:val="22"/>
          <w:szCs w:val="22"/>
        </w:rPr>
        <w:t xml:space="preserve">communities with higher diversity are </w:t>
      </w:r>
      <w:r w:rsidR="0072446D">
        <w:rPr>
          <w:rFonts w:ascii="Arial" w:hAnsi="Arial" w:cs="Arial"/>
          <w:sz w:val="22"/>
          <w:szCs w:val="22"/>
        </w:rPr>
        <w:t xml:space="preserve">more resistant </w:t>
      </w:r>
      <w:r w:rsidRPr="009B519C">
        <w:rPr>
          <w:rFonts w:ascii="Arial" w:hAnsi="Arial" w:cs="Arial"/>
          <w:sz w:val="22"/>
          <w:szCs w:val="22"/>
        </w:rPr>
        <w:t>to disturbances</w:t>
      </w:r>
      <w:r w:rsidR="0072446D">
        <w:rPr>
          <w:rFonts w:ascii="Arial" w:hAnsi="Arial" w:cs="Arial"/>
          <w:sz w:val="22"/>
          <w:szCs w:val="22"/>
        </w:rPr>
        <w:t xml:space="preserve"> </w:t>
      </w:r>
      <w:r w:rsidRPr="009B519C">
        <w:rPr>
          <w:rFonts w:ascii="Arial" w:hAnsi="Arial" w:cs="Arial"/>
          <w:sz w:val="22"/>
          <w:szCs w:val="22"/>
        </w:rPr>
        <w:t xml:space="preserve">because they are more likely to </w:t>
      </w:r>
      <w:r w:rsidR="0072446D">
        <w:rPr>
          <w:rFonts w:ascii="Arial" w:hAnsi="Arial" w:cs="Arial"/>
          <w:sz w:val="22"/>
          <w:szCs w:val="22"/>
        </w:rPr>
        <w:t>contain</w:t>
      </w:r>
      <w:r w:rsidR="0072446D" w:rsidRPr="009B519C">
        <w:rPr>
          <w:rFonts w:ascii="Arial" w:hAnsi="Arial" w:cs="Arial"/>
          <w:sz w:val="22"/>
          <w:szCs w:val="22"/>
        </w:rPr>
        <w:t xml:space="preserve"> </w:t>
      </w:r>
      <w:r w:rsidRPr="009B519C">
        <w:rPr>
          <w:rFonts w:ascii="Arial" w:hAnsi="Arial" w:cs="Arial"/>
          <w:sz w:val="22"/>
          <w:szCs w:val="22"/>
        </w:rPr>
        <w:t xml:space="preserve">members that </w:t>
      </w:r>
      <w:r w:rsidR="0072446D">
        <w:rPr>
          <w:rFonts w:ascii="Arial" w:hAnsi="Arial" w:cs="Arial"/>
          <w:sz w:val="22"/>
          <w:szCs w:val="22"/>
        </w:rPr>
        <w:t>can cope with the disturbance</w:t>
      </w:r>
      <w:r w:rsidR="0072446D" w:rsidRPr="009B519C">
        <w:rPr>
          <w:rFonts w:ascii="Arial" w:hAnsi="Arial" w:cs="Arial"/>
          <w:sz w:val="22"/>
          <w:szCs w:val="22"/>
        </w:rPr>
        <w:t xml:space="preserve"> </w:t>
      </w:r>
      <w:r w:rsidRPr="009B519C">
        <w:rPr>
          <w:rFonts w:ascii="Arial" w:hAnsi="Arial" w:cs="Arial"/>
        </w:rPr>
        <w:fldChar w:fldCharType="begin"/>
      </w:r>
      <w:r w:rsidR="00DD2381">
        <w:rPr>
          <w:rFonts w:ascii="Arial" w:hAnsi="Arial" w:cs="Arial"/>
          <w:sz w:val="22"/>
          <w:szCs w:val="22"/>
        </w:rPr>
        <w:instrText xml:space="preserve"> ADDIN ZOTERO_ITEM CSL_CITATION {"citationID":"276i3i51","properties":{"formattedCitation":"(Philippot et al., 2021; Yachi &amp; Loreau, 1999)","plainCitation":"(Philippot et al., 2021; Yachi &amp; Loreau, 1999)","noteIndex":0},"citationItems":[{"id":358,"uris":["http://zotero.org/users/local/4LgJUJlW/items/ACFLVNCT"],"itemData":{"id":358,"type":"article-journal","abstract":"The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However, despite global environmental change consisting of numerous pressures, it is unclear and controversial how multiple disturbances affect microbial community stability and what consequences this has for ecosystem functions. This is particularly the case for those multiple or compounded disturbances that occur more frequently than the normal recovery time. The aim of this review is to provide an overview of the mechanisms that can govern the responses of microbes to multiple disturbances across aquatic and terrestrial ecosystems. We first summarize and discuss properties and mechanisms that influence resilience in aquatic and soil biomes to determine whether there are generally applicable principles. Following, we focus on interactions resulting from inherent characteristics of compounded disturbances, such as the nature of the disturbance, timing, and chronology that can lead to complex and nonadditive effects that are modulating the response of microorganisms.","container-title":"Microbiology and Molecular Biology Reviews : MMBR","DOI":"10.1128/MMBR.00026-20","ISSN":"1092-2172","issue":"2","journalAbbreviation":"Microbiol Mol Biol Rev","note":"PMID: 33789927\nPMCID: PMC8139522","page":"e00026-20","source":"PubMed Central","title":"Microbial Community Resilience across Ecosystems and Multiple Disturbances","volume":"85","author":[{"family":"Philippot","given":"Laurent"},{"family":"Griffiths","given":"Bryan S."},{"family":"Langenheder","given":"Silke"}],"issued":{"date-parts":[["2021",3,31]]}}},{"id":487,"uris":["http://zotero.org/users/local/4LgJUJlW/items/MZPREJIW"],"itemData":{"id":487,"type":"article-journal","abstract":"Although the effect of biodiversity on ecosystem functioning has become a major focus in ecology, its significance in a f luctuating environment is still poorly understood. According to the insurance hypothesis, biodiversity insures ecosystems against declines in their functioning because many species provide greater guarantees that some will maintain functioning even if others fail. Here we examine this hypothesis theoretically. We develop a general stochastic dynamic model to assess the effects of species richness on the expected temporal mean and variance of ecosystem processes such as productivity, based on individual species’ productivity responses to environmental f luctuations. Our model shows two major insurance effects of species richness on ecosystem productivity: (i) a buffering effect, i.e., a reduction in the temporal variance of productivity, and (ii) a performanceenhancing effect, i.e., an increase in the temporal mean of productivity. The strength of these insurance effects is determined by three factors: (i) the way ecosystem productivity is determined by individual species responses to environmental f luctuations, (ii) the degree of asynchronicity of these responses, and (iii) the detailed form of these responses. In particular, the greater the variance of the species responses, the lower the species richness at which the temporal mean of the ecosystem process saturates and the ecosystem becomes redundant. These results provide a strong theoretical foundation for the insurance hypothesis, which proves to be a fundamental principle for understanding the long-term effects of biodiversity on ecosystem processes.","container-title":"Proceedings of the National Academy of Sciences","DOI":"10.1073/pnas.96.4.1463","ISSN":"0027-8424, 1091-6490","issue":"4","journalAbbreviation":"Proc. Natl. Acad. Sci. U.S.A.","language":"en","page":"1463-1468","source":"DOI.org (Crossref)","title":"Biodiversity and ecosystem productivity in a fluctuating environment: The insurance hypothesis","title-short":"Biodiversity and ecosystem productivity in a fluctuating environment","volume":"96","author":[{"family":"Yachi","given":"Shigeo"},{"family":"Loreau","given":"Michel"}],"issued":{"date-parts":[["1999",2,16]]}}}],"schema":"https://github.com/citation-style-language/schema/raw/master/csl-citation.json"} </w:instrText>
      </w:r>
      <w:r w:rsidRPr="009B519C">
        <w:rPr>
          <w:rFonts w:ascii="Arial" w:hAnsi="Arial" w:cs="Arial"/>
        </w:rPr>
        <w:fldChar w:fldCharType="separate"/>
      </w:r>
      <w:r w:rsidR="00DD2381">
        <w:rPr>
          <w:rFonts w:ascii="Arial" w:hAnsi="Arial" w:cs="Arial"/>
          <w:noProof/>
          <w:sz w:val="22"/>
          <w:szCs w:val="22"/>
        </w:rPr>
        <w:t>(Philippot et al., 2021; Yachi &amp; Loreau, 1999)</w:t>
      </w:r>
      <w:r w:rsidRPr="009B519C">
        <w:rPr>
          <w:rFonts w:ascii="Arial" w:hAnsi="Arial" w:cs="Arial"/>
        </w:rPr>
        <w:fldChar w:fldCharType="end"/>
      </w:r>
      <w:r w:rsidRPr="009B519C">
        <w:rPr>
          <w:rFonts w:ascii="Arial" w:hAnsi="Arial" w:cs="Arial"/>
          <w:sz w:val="22"/>
          <w:szCs w:val="22"/>
        </w:rPr>
        <w:t xml:space="preserve">. </w:t>
      </w:r>
      <w:r w:rsidRPr="00866174">
        <w:rPr>
          <w:rFonts w:ascii="Arial" w:hAnsi="Arial" w:cs="Arial"/>
          <w:sz w:val="22"/>
          <w:szCs w:val="22"/>
        </w:rPr>
        <w:t xml:space="preserve">Therefore, taking management practices into account when analyzing the impact of drought on N-cycling communities is relevant, </w:t>
      </w:r>
      <w:r w:rsidR="00866174" w:rsidRPr="00EC1526">
        <w:rPr>
          <w:rFonts w:ascii="Arial" w:hAnsi="Arial" w:cs="Arial"/>
          <w:sz w:val="22"/>
          <w:szCs w:val="22"/>
        </w:rPr>
        <w:t>especially</w:t>
      </w:r>
      <w:r w:rsidR="00866174" w:rsidRPr="00866174">
        <w:rPr>
          <w:rFonts w:ascii="Arial" w:hAnsi="Arial" w:cs="Arial"/>
          <w:sz w:val="22"/>
          <w:szCs w:val="22"/>
        </w:rPr>
        <w:t xml:space="preserve"> </w:t>
      </w:r>
      <w:r w:rsidR="00866174" w:rsidRPr="00EC1526">
        <w:rPr>
          <w:rFonts w:ascii="Arial" w:hAnsi="Arial" w:cs="Arial"/>
          <w:sz w:val="22"/>
          <w:szCs w:val="22"/>
        </w:rPr>
        <w:t>for</w:t>
      </w:r>
      <w:r w:rsidR="00866174" w:rsidRPr="00866174">
        <w:rPr>
          <w:rFonts w:ascii="Arial" w:hAnsi="Arial" w:cs="Arial"/>
          <w:sz w:val="22"/>
          <w:szCs w:val="22"/>
        </w:rPr>
        <w:t xml:space="preserve"> </w:t>
      </w:r>
      <w:r w:rsidRPr="003D7357">
        <w:rPr>
          <w:rFonts w:ascii="Arial" w:hAnsi="Arial" w:cs="Arial"/>
          <w:sz w:val="22"/>
          <w:szCs w:val="22"/>
        </w:rPr>
        <w:t>developing sustainable agriculture amidst ongoing</w:t>
      </w:r>
      <w:r w:rsidR="00866174" w:rsidRPr="00EC1526">
        <w:rPr>
          <w:rFonts w:ascii="Arial" w:hAnsi="Arial" w:cs="Arial"/>
          <w:sz w:val="22"/>
          <w:szCs w:val="22"/>
        </w:rPr>
        <w:t xml:space="preserve"> climate </w:t>
      </w:r>
      <w:r w:rsidRPr="00866174">
        <w:rPr>
          <w:rFonts w:ascii="Arial" w:hAnsi="Arial" w:cs="Arial"/>
          <w:sz w:val="22"/>
          <w:szCs w:val="22"/>
        </w:rPr>
        <w:t>chang</w:t>
      </w:r>
      <w:r w:rsidR="00866174" w:rsidRPr="00EC1526">
        <w:rPr>
          <w:rFonts w:ascii="Arial" w:hAnsi="Arial" w:cs="Arial"/>
          <w:sz w:val="22"/>
          <w:szCs w:val="22"/>
        </w:rPr>
        <w:t>e</w:t>
      </w:r>
      <w:r w:rsidRPr="003D7357">
        <w:rPr>
          <w:rFonts w:ascii="Arial" w:hAnsi="Arial" w:cs="Arial"/>
          <w:sz w:val="22"/>
          <w:szCs w:val="22"/>
        </w:rPr>
        <w:t>.</w:t>
      </w:r>
    </w:p>
    <w:p w14:paraId="28B5A69A" w14:textId="77777777" w:rsidR="00B87AC4" w:rsidRPr="009B519C" w:rsidRDefault="00B87AC4">
      <w:pPr>
        <w:pStyle w:val="ListParagraph"/>
        <w:spacing w:line="480" w:lineRule="auto"/>
        <w:ind w:left="0" w:firstLine="360"/>
        <w:jc w:val="both"/>
        <w:rPr>
          <w:ins w:id="175" w:author="Ari Fina Bintarti" w:date="2024-05-24T09:56:00Z"/>
          <w:rFonts w:ascii="Arial" w:hAnsi="Arial" w:cs="Arial"/>
          <w:sz w:val="22"/>
          <w:szCs w:val="22"/>
        </w:rPr>
        <w:pPrChange w:id="176" w:author="Ari Fina Bintarti" w:date="2024-05-24T09:56:00Z">
          <w:pPr>
            <w:pStyle w:val="ListParagraph"/>
            <w:spacing w:line="480" w:lineRule="auto"/>
            <w:ind w:left="0" w:firstLine="720"/>
            <w:jc w:val="both"/>
          </w:pPr>
        </w:pPrChange>
      </w:pPr>
    </w:p>
    <w:p w14:paraId="48F70724" w14:textId="69C3435E" w:rsidR="00E5088A" w:rsidDel="00B87AC4" w:rsidRDefault="00387868" w:rsidP="00B87AC4">
      <w:pPr>
        <w:pStyle w:val="ListParagraph"/>
        <w:spacing w:line="480" w:lineRule="auto"/>
        <w:ind w:left="0" w:firstLine="360"/>
        <w:jc w:val="both"/>
        <w:rPr>
          <w:del w:id="177" w:author="Ari Fina Bintarti" w:date="2024-05-24T09:56:00Z"/>
          <w:rFonts w:ascii="Arial" w:hAnsi="Arial" w:cs="Arial"/>
          <w:sz w:val="22"/>
          <w:szCs w:val="22"/>
        </w:rPr>
      </w:pPr>
      <w:r w:rsidRPr="00C07EB8">
        <w:rPr>
          <w:rFonts w:ascii="Arial" w:hAnsi="Arial" w:cs="Arial"/>
          <w:sz w:val="22"/>
          <w:szCs w:val="22"/>
        </w:rPr>
        <w:t>Within the N-cycle, n</w:t>
      </w:r>
      <w:r w:rsidR="00E5088A" w:rsidRPr="00C07EB8">
        <w:rPr>
          <w:rFonts w:ascii="Arial" w:hAnsi="Arial" w:cs="Arial"/>
          <w:sz w:val="22"/>
          <w:szCs w:val="22"/>
        </w:rPr>
        <w:t xml:space="preserve">itrification </w:t>
      </w:r>
      <w:r w:rsidRPr="00C07EB8">
        <w:rPr>
          <w:rFonts w:ascii="Arial" w:hAnsi="Arial" w:cs="Arial"/>
          <w:sz w:val="22"/>
          <w:szCs w:val="22"/>
        </w:rPr>
        <w:t>consists in the oxidation of ammonia (NH</w:t>
      </w:r>
      <w:r w:rsidRPr="00C07EB8">
        <w:rPr>
          <w:rFonts w:ascii="Arial" w:hAnsi="Arial" w:cs="Arial"/>
          <w:sz w:val="22"/>
          <w:szCs w:val="22"/>
          <w:vertAlign w:val="subscript"/>
        </w:rPr>
        <w:t>4</w:t>
      </w:r>
      <w:r w:rsidRPr="00C07EB8">
        <w:rPr>
          <w:rFonts w:ascii="Arial" w:hAnsi="Arial" w:cs="Arial"/>
          <w:sz w:val="22"/>
          <w:szCs w:val="22"/>
          <w:vertAlign w:val="superscript"/>
        </w:rPr>
        <w:t>+</w:t>
      </w:r>
      <w:r w:rsidRPr="00C07EB8">
        <w:rPr>
          <w:rFonts w:ascii="Arial" w:hAnsi="Arial" w:cs="Arial"/>
          <w:sz w:val="22"/>
          <w:szCs w:val="22"/>
        </w:rPr>
        <w:t>) to nitrite (NO</w:t>
      </w:r>
      <w:r w:rsidRPr="00C07EB8">
        <w:rPr>
          <w:rFonts w:ascii="Arial" w:hAnsi="Arial" w:cs="Arial"/>
          <w:sz w:val="22"/>
          <w:szCs w:val="22"/>
          <w:vertAlign w:val="subscript"/>
        </w:rPr>
        <w:t>2</w:t>
      </w:r>
      <w:ins w:id="178" w:author="Ari Fina Bintarti" w:date="2024-05-24T16:43:00Z">
        <w:r w:rsidR="00FF01CD" w:rsidRPr="00FF01CD">
          <w:rPr>
            <w:rFonts w:ascii="Arial" w:hAnsi="Arial" w:cs="Arial"/>
            <w:vertAlign w:val="superscript"/>
            <w:rPrChange w:id="179" w:author="Ari Fina Bintarti" w:date="2024-05-24T16:43:00Z">
              <w:rPr>
                <w:rFonts w:ascii="Arial" w:hAnsi="Arial" w:cs="Arial"/>
              </w:rPr>
            </w:rPrChange>
          </w:rPr>
          <w:t>-</w:t>
        </w:r>
      </w:ins>
      <w:del w:id="180" w:author="Ari Fina Bintarti" w:date="2024-05-24T16:43:00Z">
        <w:r w:rsidRPr="00C07EB8" w:rsidDel="00FF01CD">
          <w:rPr>
            <w:rFonts w:ascii="Arial" w:hAnsi="Arial" w:cs="Arial"/>
            <w:sz w:val="22"/>
            <w:szCs w:val="22"/>
            <w:vertAlign w:val="superscript"/>
          </w:rPr>
          <w:delText>-</w:delText>
        </w:r>
      </w:del>
      <w:r w:rsidRPr="00C07EB8">
        <w:rPr>
          <w:rFonts w:ascii="Arial" w:hAnsi="Arial" w:cs="Arial"/>
          <w:sz w:val="22"/>
          <w:szCs w:val="22"/>
        </w:rPr>
        <w:t>) followed by oxidation of NO</w:t>
      </w:r>
      <w:r w:rsidRPr="00C07EB8">
        <w:rPr>
          <w:rFonts w:ascii="Arial" w:hAnsi="Arial" w:cs="Arial"/>
          <w:sz w:val="22"/>
          <w:szCs w:val="22"/>
          <w:vertAlign w:val="subscript"/>
        </w:rPr>
        <w:t>2</w:t>
      </w:r>
      <w:r w:rsidRPr="00C07EB8">
        <w:rPr>
          <w:rFonts w:ascii="Arial" w:hAnsi="Arial" w:cs="Arial"/>
          <w:sz w:val="22"/>
          <w:szCs w:val="22"/>
          <w:vertAlign w:val="superscript"/>
        </w:rPr>
        <w:t xml:space="preserve">- </w:t>
      </w:r>
      <w:r w:rsidRPr="00C07EB8">
        <w:rPr>
          <w:rFonts w:ascii="Arial" w:hAnsi="Arial" w:cs="Arial"/>
          <w:sz w:val="22"/>
          <w:szCs w:val="22"/>
        </w:rPr>
        <w:t>to nitrate (NO</w:t>
      </w:r>
      <w:r w:rsidRPr="00C07EB8">
        <w:rPr>
          <w:rFonts w:ascii="Arial" w:hAnsi="Arial" w:cs="Arial"/>
          <w:sz w:val="22"/>
          <w:szCs w:val="22"/>
          <w:vertAlign w:val="subscript"/>
        </w:rPr>
        <w:t>3</w:t>
      </w:r>
      <w:r w:rsidRPr="00C07EB8">
        <w:rPr>
          <w:rFonts w:ascii="Arial" w:hAnsi="Arial" w:cs="Arial"/>
          <w:sz w:val="22"/>
          <w:szCs w:val="22"/>
          <w:vertAlign w:val="superscript"/>
        </w:rPr>
        <w:t>-</w:t>
      </w:r>
      <w:r w:rsidRPr="00C07EB8">
        <w:rPr>
          <w:rFonts w:ascii="Arial" w:hAnsi="Arial" w:cs="Arial"/>
          <w:sz w:val="22"/>
          <w:szCs w:val="22"/>
        </w:rPr>
        <w:t xml:space="preserve">) </w:t>
      </w:r>
      <w:r w:rsidRPr="00C07EB8">
        <w:rPr>
          <w:rFonts w:ascii="Arial" w:hAnsi="Arial" w:cs="Arial"/>
        </w:rPr>
        <w:fldChar w:fldCharType="begin"/>
      </w:r>
      <w:r w:rsidRPr="00C07EB8">
        <w:rPr>
          <w:rFonts w:ascii="Arial" w:hAnsi="Arial" w:cs="Arial"/>
          <w:sz w:val="22"/>
          <w:szCs w:val="22"/>
        </w:rPr>
        <w:instrText xml:space="preserve"> ADDIN ZOTERO_ITEM CSL_CITATION {"citationID":"bhpwSxuj","properties":{"formattedCitation":"(Kuypers et al., 2018)","plainCitation":"(Kuypers et al., 2018)","noteIndex":0},"citationItems":[{"id":457,"uris":["http://zotero.org/users/local/4LgJUJlW/items/36IF26GQ"],"itemData":{"id":457,"type":"article-journal","abstract":"Nitrogen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K."},{"family":"Kartal","given":"Boran"}],"issued":{"date-parts":[["2018",5]]}}}],"schema":"https://github.com/citation-style-language/schema/raw/master/csl-citation.json"} </w:instrText>
      </w:r>
      <w:r w:rsidRPr="00C07EB8">
        <w:rPr>
          <w:rFonts w:ascii="Arial" w:hAnsi="Arial" w:cs="Arial"/>
        </w:rPr>
        <w:fldChar w:fldCharType="separate"/>
      </w:r>
      <w:r w:rsidRPr="00C07EB8">
        <w:rPr>
          <w:rFonts w:ascii="Arial" w:hAnsi="Arial" w:cs="Arial"/>
          <w:noProof/>
          <w:sz w:val="22"/>
          <w:szCs w:val="22"/>
        </w:rPr>
        <w:t>(Kuypers et al., 2018)</w:t>
      </w:r>
      <w:r w:rsidRPr="00C07EB8">
        <w:rPr>
          <w:rFonts w:ascii="Arial" w:hAnsi="Arial" w:cs="Arial"/>
        </w:rPr>
        <w:fldChar w:fldCharType="end"/>
      </w:r>
      <w:r w:rsidRPr="00C07EB8">
        <w:rPr>
          <w:rFonts w:ascii="Arial" w:hAnsi="Arial" w:cs="Arial"/>
          <w:sz w:val="22"/>
          <w:szCs w:val="22"/>
        </w:rPr>
        <w:t xml:space="preserve">. It </w:t>
      </w:r>
      <w:r w:rsidR="00E5088A" w:rsidRPr="00C07EB8">
        <w:rPr>
          <w:rFonts w:ascii="Arial" w:hAnsi="Arial" w:cs="Arial"/>
          <w:sz w:val="22"/>
          <w:szCs w:val="22"/>
        </w:rPr>
        <w:t>has a major role in global N</w:t>
      </w:r>
      <w:r w:rsidR="00C07EB8" w:rsidRPr="00EC1526">
        <w:rPr>
          <w:rFonts w:ascii="Arial" w:hAnsi="Arial" w:cs="Arial"/>
          <w:sz w:val="22"/>
          <w:szCs w:val="22"/>
        </w:rPr>
        <w:t>-</w:t>
      </w:r>
      <w:r w:rsidR="00E5088A" w:rsidRPr="00C07EB8">
        <w:rPr>
          <w:rFonts w:ascii="Arial" w:hAnsi="Arial" w:cs="Arial"/>
          <w:sz w:val="22"/>
          <w:szCs w:val="22"/>
        </w:rPr>
        <w:t xml:space="preserve">cycle because </w:t>
      </w:r>
      <w:r w:rsidR="00C07EB8" w:rsidRPr="00EC1526">
        <w:rPr>
          <w:rFonts w:ascii="Arial" w:hAnsi="Arial" w:cs="Arial"/>
          <w:sz w:val="22"/>
          <w:szCs w:val="22"/>
        </w:rPr>
        <w:t>it links</w:t>
      </w:r>
      <w:r w:rsidR="00E5088A" w:rsidRPr="00C07EB8">
        <w:rPr>
          <w:rFonts w:ascii="Arial" w:hAnsi="Arial" w:cs="Arial"/>
          <w:sz w:val="22"/>
          <w:szCs w:val="22"/>
        </w:rPr>
        <w:t xml:space="preserve"> </w:t>
      </w:r>
      <w:r w:rsidR="00C07EB8" w:rsidRPr="00C07EB8">
        <w:rPr>
          <w:rFonts w:ascii="Arial" w:hAnsi="Arial" w:cs="Arial"/>
          <w:sz w:val="22"/>
          <w:szCs w:val="22"/>
        </w:rPr>
        <w:t xml:space="preserve">organic matter decomposition, </w:t>
      </w:r>
      <w:r w:rsidR="00F462DE" w:rsidRPr="00C07EB8">
        <w:rPr>
          <w:rFonts w:ascii="Arial" w:hAnsi="Arial" w:cs="Arial"/>
          <w:sz w:val="22"/>
          <w:szCs w:val="22"/>
        </w:rPr>
        <w:t>NH</w:t>
      </w:r>
      <w:r w:rsidR="00F462DE" w:rsidRPr="00C07EB8">
        <w:rPr>
          <w:rFonts w:ascii="Arial" w:hAnsi="Arial" w:cs="Arial"/>
          <w:sz w:val="22"/>
          <w:szCs w:val="22"/>
          <w:vertAlign w:val="subscript"/>
        </w:rPr>
        <w:t>4</w:t>
      </w:r>
      <w:r w:rsidR="00F462DE" w:rsidRPr="00C07EB8">
        <w:rPr>
          <w:rFonts w:ascii="Arial" w:hAnsi="Arial" w:cs="Arial"/>
          <w:sz w:val="22"/>
          <w:szCs w:val="22"/>
          <w:vertAlign w:val="superscript"/>
        </w:rPr>
        <w:t>+</w:t>
      </w:r>
      <w:r w:rsidR="00F462DE" w:rsidRPr="00C07EB8">
        <w:rPr>
          <w:rFonts w:ascii="Arial" w:hAnsi="Arial" w:cs="Arial"/>
          <w:sz w:val="22"/>
          <w:szCs w:val="22"/>
        </w:rPr>
        <w:t xml:space="preserve"> </w:t>
      </w:r>
      <w:r w:rsidR="00F462DE">
        <w:rPr>
          <w:rFonts w:ascii="Arial" w:hAnsi="Arial" w:cs="Arial"/>
          <w:sz w:val="22"/>
          <w:szCs w:val="22"/>
        </w:rPr>
        <w:t>release</w:t>
      </w:r>
      <w:r w:rsidR="00C07EB8" w:rsidRPr="00C07EB8">
        <w:rPr>
          <w:rFonts w:ascii="Arial" w:hAnsi="Arial" w:cs="Arial"/>
          <w:sz w:val="22"/>
          <w:szCs w:val="22"/>
        </w:rPr>
        <w:t xml:space="preserve">, and denitrification, </w:t>
      </w:r>
      <w:r w:rsidR="00C07EB8">
        <w:rPr>
          <w:rFonts w:ascii="Arial" w:hAnsi="Arial" w:cs="Arial"/>
          <w:sz w:val="22"/>
          <w:szCs w:val="22"/>
        </w:rPr>
        <w:t>making it being</w:t>
      </w:r>
      <w:r w:rsidR="00C07EB8" w:rsidRPr="0090117C">
        <w:rPr>
          <w:rFonts w:ascii="Arial" w:hAnsi="Arial" w:cs="Arial"/>
          <w:sz w:val="22"/>
          <w:szCs w:val="22"/>
        </w:rPr>
        <w:t xml:space="preserve"> </w:t>
      </w:r>
      <w:r w:rsidR="00C07EB8">
        <w:rPr>
          <w:rFonts w:ascii="Arial" w:hAnsi="Arial" w:cs="Arial"/>
          <w:sz w:val="22"/>
          <w:szCs w:val="22"/>
        </w:rPr>
        <w:t xml:space="preserve">a </w:t>
      </w:r>
      <w:r w:rsidR="00C07EB8" w:rsidRPr="0090117C">
        <w:rPr>
          <w:rFonts w:ascii="Arial" w:hAnsi="Arial" w:cs="Arial"/>
          <w:sz w:val="22"/>
          <w:szCs w:val="22"/>
        </w:rPr>
        <w:t>key</w:t>
      </w:r>
      <w:r w:rsidR="00C07EB8">
        <w:rPr>
          <w:rFonts w:ascii="Arial" w:hAnsi="Arial" w:cs="Arial"/>
          <w:sz w:val="22"/>
          <w:szCs w:val="22"/>
        </w:rPr>
        <w:t xml:space="preserve"> process</w:t>
      </w:r>
      <w:r w:rsidR="00C07EB8" w:rsidRPr="0090117C">
        <w:rPr>
          <w:rFonts w:ascii="Arial" w:hAnsi="Arial" w:cs="Arial"/>
          <w:sz w:val="22"/>
          <w:szCs w:val="22"/>
        </w:rPr>
        <w:t xml:space="preserve"> </w:t>
      </w:r>
      <w:r w:rsidR="00C07EB8">
        <w:rPr>
          <w:rFonts w:ascii="Arial" w:hAnsi="Arial" w:cs="Arial"/>
          <w:sz w:val="22"/>
          <w:szCs w:val="22"/>
        </w:rPr>
        <w:t xml:space="preserve">in </w:t>
      </w:r>
      <w:r w:rsidR="00C07EB8" w:rsidRPr="0090117C">
        <w:rPr>
          <w:rFonts w:ascii="Arial" w:hAnsi="Arial" w:cs="Arial"/>
          <w:sz w:val="22"/>
          <w:szCs w:val="22"/>
        </w:rPr>
        <w:t>controlling N-availability for plants</w:t>
      </w:r>
      <w:r w:rsidR="00AF65B0">
        <w:rPr>
          <w:rFonts w:ascii="Arial" w:hAnsi="Arial" w:cs="Arial"/>
          <w:sz w:val="22"/>
          <w:szCs w:val="22"/>
        </w:rPr>
        <w:t xml:space="preserve"> </w:t>
      </w:r>
      <w:r w:rsidR="00AF65B0">
        <w:rPr>
          <w:rFonts w:ascii="Arial" w:hAnsi="Arial" w:cs="Arial"/>
        </w:rPr>
        <w:fldChar w:fldCharType="begin"/>
      </w:r>
      <w:r w:rsidR="00AF65B0">
        <w:rPr>
          <w:rFonts w:ascii="Arial" w:hAnsi="Arial" w:cs="Arial"/>
          <w:sz w:val="22"/>
          <w:szCs w:val="22"/>
        </w:rPr>
        <w:instrText xml:space="preserve"> ADDIN ZOTERO_ITEM CSL_CITATION {"citationID":"6n2CK9zV","properties":{"formattedCitation":"(Kuypers et al., 2018; Prosser, 2014)","plainCitation":"(Kuypers et al., 2018; Prosser, 2014)","noteIndex":0},"citationItems":[{"id":457,"uris":["http://zotero.org/users/local/4LgJUJlW/items/36IF26GQ"],"itemData":{"id":457,"type":"article-journal","abstract":"Nitrogen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K."},{"family":"Kartal","given":"Boran"}],"issued":{"date-parts":[["2018",5]]}}},{"id":459,"uris":["http://zotero.org/users/local/4LgJUJlW/items/JLSH7JSG"],"itemData":{"id":459,"type":"chapter","container-title":"Nitrification","event-place":"Washington, DC, USA","ISBN":"978-1-68367-116-9","language":"en","note":"DOI: 10.1128/9781555817145.ch14","page":"347-383","publisher":"ASM Press","publisher-place":"Washington, DC, USA","source":"DOI.org (Crossref)","title":"Soil Nitrifiers and Nitrification","URL":"http://doi.wiley.com/10.1128/9781555817145.ch14","editor":[{"family":"Ward","given":"Bess B."},{"family":"Arp","given":"Daniel J."},{"family":"Klotz","given":"Martin G."}],"author":[{"family":"Prosser","given":"James I."}],"accessed":{"date-parts":[["2024",5,6]]},"issued":{"date-parts":[["2014",4,30]]}}}],"schema":"https://github.com/citation-style-language/schema/raw/master/csl-citation.json"} </w:instrText>
      </w:r>
      <w:r w:rsidR="00AF65B0">
        <w:rPr>
          <w:rFonts w:ascii="Arial" w:hAnsi="Arial" w:cs="Arial"/>
        </w:rPr>
        <w:fldChar w:fldCharType="separate"/>
      </w:r>
      <w:r w:rsidR="00AF65B0">
        <w:rPr>
          <w:rFonts w:ascii="Arial" w:hAnsi="Arial" w:cs="Arial"/>
          <w:noProof/>
          <w:sz w:val="22"/>
          <w:szCs w:val="22"/>
        </w:rPr>
        <w:t>(Kuypers et al., 2018; Prosser, 2014)</w:t>
      </w:r>
      <w:r w:rsidR="00AF65B0">
        <w:rPr>
          <w:rFonts w:ascii="Arial" w:hAnsi="Arial" w:cs="Arial"/>
        </w:rPr>
        <w:fldChar w:fldCharType="end"/>
      </w:r>
      <w:r w:rsidR="00C07EB8" w:rsidRPr="00EC1526">
        <w:rPr>
          <w:rFonts w:ascii="Arial" w:hAnsi="Arial" w:cs="Arial"/>
          <w:sz w:val="22"/>
          <w:szCs w:val="22"/>
        </w:rPr>
        <w:t xml:space="preserve">. Nitrification </w:t>
      </w:r>
      <w:r w:rsidR="00492E3E" w:rsidRPr="00C07EB8">
        <w:rPr>
          <w:rFonts w:ascii="Arial" w:hAnsi="Arial" w:cs="Arial"/>
          <w:sz w:val="22"/>
          <w:szCs w:val="22"/>
        </w:rPr>
        <w:t>can also lead to N loss through NO</w:t>
      </w:r>
      <w:r w:rsidR="00492E3E" w:rsidRPr="00C07EB8">
        <w:rPr>
          <w:rFonts w:ascii="Arial" w:hAnsi="Arial" w:cs="Arial"/>
          <w:sz w:val="22"/>
          <w:szCs w:val="22"/>
          <w:vertAlign w:val="subscript"/>
        </w:rPr>
        <w:t>3</w:t>
      </w:r>
      <w:r w:rsidR="00492E3E" w:rsidRPr="00C07EB8">
        <w:rPr>
          <w:rFonts w:ascii="Arial" w:hAnsi="Arial" w:cs="Arial"/>
          <w:sz w:val="22"/>
          <w:szCs w:val="22"/>
          <w:vertAlign w:val="superscript"/>
        </w:rPr>
        <w:t xml:space="preserve">- </w:t>
      </w:r>
      <w:r w:rsidR="00492E3E" w:rsidRPr="00C07EB8">
        <w:rPr>
          <w:rFonts w:ascii="Arial" w:hAnsi="Arial" w:cs="Arial"/>
          <w:sz w:val="22"/>
          <w:szCs w:val="22"/>
        </w:rPr>
        <w:t xml:space="preserve">leaching and emission </w:t>
      </w:r>
      <w:r w:rsidR="00C07EB8" w:rsidRPr="00C07EB8">
        <w:rPr>
          <w:rFonts w:ascii="Arial" w:hAnsi="Arial" w:cs="Arial"/>
          <w:sz w:val="22"/>
          <w:szCs w:val="22"/>
        </w:rPr>
        <w:t>of the potent greenhouse gas N</w:t>
      </w:r>
      <w:r w:rsidR="00C07EB8" w:rsidRPr="00453817">
        <w:rPr>
          <w:rFonts w:ascii="Arial" w:hAnsi="Arial" w:cs="Arial"/>
          <w:sz w:val="22"/>
          <w:szCs w:val="22"/>
          <w:vertAlign w:val="subscript"/>
        </w:rPr>
        <w:t>2</w:t>
      </w:r>
      <w:r w:rsidR="00C07EB8" w:rsidRPr="00C07EB8">
        <w:rPr>
          <w:rFonts w:ascii="Arial" w:hAnsi="Arial" w:cs="Arial"/>
          <w:sz w:val="22"/>
          <w:szCs w:val="22"/>
        </w:rPr>
        <w:t xml:space="preserve">O </w:t>
      </w:r>
      <w:r w:rsidR="00AF65B0">
        <w:rPr>
          <w:rFonts w:ascii="Arial" w:hAnsi="Arial" w:cs="Arial"/>
        </w:rPr>
        <w:fldChar w:fldCharType="begin"/>
      </w:r>
      <w:r w:rsidR="00386F68">
        <w:rPr>
          <w:rFonts w:ascii="Arial" w:hAnsi="Arial" w:cs="Arial"/>
          <w:sz w:val="22"/>
          <w:szCs w:val="22"/>
        </w:rPr>
        <w:instrText xml:space="preserve"> ADDIN ZOTERO_ITEM CSL_CITATION {"citationID":"1F7XgprW","properties":{"formattedCitation":"(Hansen et al., 2019; Prosser et al., 2020)","plainCitation":"(Hansen et al., 2019; Prosser et al., 2020)","noteIndex":0},"citationItems":[{"id":494,"uris":["http://zotero.org/users/local/4LgJUJlW/items/HZU2HBBX"],"itemData":{"id":494,"type":"article-journal","abstract":"Abstract. The emissions of nitrous oxide (N2O) and leaching of nitrate (NO3)\nfrom agricultural cropping systems have considerable negative impacts on\nclimate and the environment. Although these environmental burdens are less per unit area in organic than in non-organic production on\naverage, they\nare roughly similar per unit of product. If organic farming is to maintain\nits goal of being environmentally friendly, these loadings must be\naddressed. We discuss the impact of possible drivers of N2O emissions\nand NO3 leaching within organic arable farming practice under European\nclimatic conditions, and potential strategies to reduce these. Organic\narable crop rotations are generally diverse with the frequent use of legumes,\nintercropping and organic fertilisers. The soil organic matter content and the\nshare of active organic matter, soil structure, microbial and faunal\nactivity are higher in such diverse rotations, and the yields are lower, than in\nnon-organic arable cropping systems based on less diverse systems and\ninorganic fertilisers. Soil mineral nitrogen (SMN), N2O emissions and\nNO3 leaching are low under growing crops, but there is the potential\nfor SMN accumulation and losses after crop termination, harvest or\nsenescence. The risk of high N2O fluxes increases when large amounts of\nherbage or organic fertilisers with readily available nitrogen (N) and\ndegradable carbon are incorporated into the soil or left on the surface.\nFreezing/thawing, drying/rewetting, compacted and/or wet soil and\nmechanical mixing of crop residues into the soil further enhance the risk of\nhigh N2O fluxes. N derived from soil organic matter (background\nemissions) does, however, seem to be the most important driver for N2O\nemission from organic arable crop rotations, and the correlation between\nyearly total N-input and N2O emissions is weak. Incorporation of N-rich plant residues or mechanical weeding followed by bare fallow conditions increases the\nrisk of NO3 leaching. In contrast, strategic use of deep-rooted crops\nwith long growing seasons or effective cover crops in the rotation reduces\nNO3 leaching risk. Enhanced recycling of herbage from green manures,\ncrop residues and cover crops through biogas or composting may increase N\nefficiency and reduce N2O emissions and NO3 leaching. Mixtures\nof legumes (e.g. clover or vetch) and non-legumes (e.g. grasses or\nBrassica species) are as efficient cover crops for reducing NO3\nleaching as monocultures of non-legume species. Continued regular use of\ncover crops has the potential to reduce NO3 leaching and enhance soil\norganic matter but may enhance N2O emissions. There is a need to\noptimise the use of crops and cover crops to enhance the synchrony of\nmineralisation with crop N uptake to enhance crop productivity, and this\nwill concurrently reduce the long-term risks of NO3 leaching and\nN2O emissions.","container-title":"Biogeosciences","DOI":"10.5194/bg-16-2795-2019","ISSN":"1726-4189","issue":"14","journalAbbreviation":"Biogeosciences","language":"en","license":"https://creativecommons.org/licenses/by/4.0/","page":"2795-2819","source":"DOI.org (Crossref)","title":"Reviews and syntheses: Review of causes and sources of N&amp;lt;sub&amp;gt;2&amp;lt;/sub&amp;gt;O emissions and NO&amp;lt;sub&amp;gt;3&amp;lt;/sub&amp;gt; leaching from organic arable crop rotations","title-short":"Reviews and syntheses","volume":"16","author":[{"family":"Hansen","given":"Sissel"},{"family":"Berland Frøseth","given":"Randi"},{"family":"Stenberg","given":"Maria"},{"family":"Stalenga","given":"Jarosław"},{"family":"Olesen","given":"Jørgen E."},{"family":"Krauss","given":"Maike"},{"family":"Radzikowski","given":"Paweł"},{"family":"Doltra","given":"Jordi"},{"family":"Nadeem","given":"Shahid"},{"family":"Torp","given":"Torfinn"},{"family":"Pappa","given":"Valentini"},{"family":"Watson","given":"Christine A."}],"issued":{"date-parts":[["2019",7,17]]}}},{"id":454,"uris":["http://zotero.org/users/local/4LgJUJlW/items/ETWI8LHG"],"itemData":{"id":454,"type":"article-journal","abstract":"Oxidation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AF65B0">
        <w:rPr>
          <w:rFonts w:ascii="Arial" w:hAnsi="Arial" w:cs="Arial"/>
        </w:rPr>
        <w:fldChar w:fldCharType="separate"/>
      </w:r>
      <w:r w:rsidR="00386F68">
        <w:rPr>
          <w:rFonts w:ascii="Arial" w:hAnsi="Arial" w:cs="Arial"/>
          <w:noProof/>
          <w:sz w:val="22"/>
          <w:szCs w:val="22"/>
        </w:rPr>
        <w:t>(Hansen et al., 2019; Prosser et al., 2020)</w:t>
      </w:r>
      <w:r w:rsidR="00AF65B0">
        <w:rPr>
          <w:rFonts w:ascii="Arial" w:hAnsi="Arial" w:cs="Arial"/>
        </w:rPr>
        <w:fldChar w:fldCharType="end"/>
      </w:r>
      <w:r w:rsidR="00492E3E" w:rsidRPr="00C07EB8">
        <w:rPr>
          <w:rFonts w:ascii="Arial" w:hAnsi="Arial" w:cs="Arial"/>
          <w:sz w:val="22"/>
          <w:szCs w:val="22"/>
        </w:rPr>
        <w:t xml:space="preserve">. </w:t>
      </w:r>
      <w:r w:rsidR="00E5088A" w:rsidRPr="00C07EB8">
        <w:rPr>
          <w:rFonts w:ascii="Arial" w:hAnsi="Arial" w:cs="Arial"/>
          <w:sz w:val="22"/>
          <w:szCs w:val="22"/>
        </w:rPr>
        <w:t>Ammonia oxidation</w:t>
      </w:r>
      <w:r w:rsidR="0049351C">
        <w:rPr>
          <w:rFonts w:ascii="Arial" w:hAnsi="Arial" w:cs="Arial"/>
          <w:sz w:val="22"/>
          <w:szCs w:val="22"/>
        </w:rPr>
        <w:t xml:space="preserve">, </w:t>
      </w:r>
      <w:r w:rsidR="00E5088A" w:rsidRPr="00C07EB8">
        <w:rPr>
          <w:rFonts w:ascii="Arial" w:hAnsi="Arial" w:cs="Arial"/>
          <w:sz w:val="22"/>
          <w:szCs w:val="22"/>
        </w:rPr>
        <w:t xml:space="preserve">the rate-limiting </w:t>
      </w:r>
      <w:r w:rsidR="008C2D5D">
        <w:rPr>
          <w:rFonts w:ascii="Arial" w:hAnsi="Arial" w:cs="Arial"/>
          <w:sz w:val="22"/>
          <w:szCs w:val="22"/>
        </w:rPr>
        <w:t>step</w:t>
      </w:r>
      <w:r w:rsidR="008C2D5D" w:rsidRPr="00C07EB8">
        <w:rPr>
          <w:rFonts w:ascii="Arial" w:hAnsi="Arial" w:cs="Arial"/>
          <w:sz w:val="22"/>
          <w:szCs w:val="22"/>
        </w:rPr>
        <w:t xml:space="preserve"> </w:t>
      </w:r>
      <w:r w:rsidR="00F462DE">
        <w:rPr>
          <w:rFonts w:ascii="Arial" w:hAnsi="Arial" w:cs="Arial"/>
          <w:sz w:val="22"/>
          <w:szCs w:val="22"/>
        </w:rPr>
        <w:t>of nitrification</w:t>
      </w:r>
      <w:r w:rsidR="0049351C">
        <w:rPr>
          <w:rFonts w:ascii="Arial" w:hAnsi="Arial" w:cs="Arial"/>
          <w:sz w:val="22"/>
          <w:szCs w:val="22"/>
        </w:rPr>
        <w:t>,</w:t>
      </w:r>
      <w:r w:rsidR="00F462DE">
        <w:rPr>
          <w:rFonts w:ascii="Arial" w:hAnsi="Arial" w:cs="Arial"/>
          <w:sz w:val="22"/>
          <w:szCs w:val="22"/>
        </w:rPr>
        <w:t xml:space="preserve"> </w:t>
      </w:r>
      <w:r w:rsidR="008C2D5D">
        <w:rPr>
          <w:rFonts w:ascii="Arial" w:hAnsi="Arial" w:cs="Arial"/>
          <w:sz w:val="22"/>
          <w:szCs w:val="22"/>
        </w:rPr>
        <w:t xml:space="preserve">is </w:t>
      </w:r>
      <w:r w:rsidR="00E5088A" w:rsidRPr="00C07EB8">
        <w:rPr>
          <w:rFonts w:ascii="Arial" w:hAnsi="Arial" w:cs="Arial"/>
          <w:sz w:val="22"/>
          <w:szCs w:val="22"/>
        </w:rPr>
        <w:t xml:space="preserve">mediated by </w:t>
      </w:r>
      <w:r w:rsidR="00E5088A" w:rsidRPr="009B519C">
        <w:rPr>
          <w:rFonts w:ascii="Arial" w:hAnsi="Arial" w:cs="Arial"/>
          <w:sz w:val="22"/>
          <w:szCs w:val="22"/>
        </w:rPr>
        <w:t xml:space="preserve">ammonia oxidizing bacteria (AOB), archaea (AOA), as well as complete ammonia oxidizers (comammox </w:t>
      </w:r>
      <w:r w:rsidR="00E5088A" w:rsidRPr="009B519C">
        <w:rPr>
          <w:rFonts w:ascii="Arial" w:hAnsi="Arial" w:cs="Arial"/>
          <w:i/>
          <w:iCs/>
          <w:sz w:val="22"/>
          <w:szCs w:val="22"/>
        </w:rPr>
        <w:t>Nitrospira</w:t>
      </w:r>
      <w:r w:rsidR="00E5088A" w:rsidRPr="009B519C">
        <w:rPr>
          <w:rFonts w:ascii="Arial" w:hAnsi="Arial" w:cs="Arial"/>
          <w:sz w:val="22"/>
          <w:szCs w:val="22"/>
        </w:rPr>
        <w:t xml:space="preserve">) </w:t>
      </w:r>
      <w:r w:rsidR="00E5088A" w:rsidRPr="009B519C">
        <w:rPr>
          <w:rFonts w:ascii="Arial" w:hAnsi="Arial" w:cs="Arial"/>
        </w:rPr>
        <w:fldChar w:fldCharType="begin"/>
      </w:r>
      <w:r w:rsidR="0074440E">
        <w:rPr>
          <w:rFonts w:ascii="Arial" w:hAnsi="Arial" w:cs="Arial"/>
          <w:sz w:val="22"/>
          <w:szCs w:val="22"/>
        </w:rPr>
        <w:instrText xml:space="preserve"> ADDIN ZOTERO_ITEM CSL_CITATION {"citationID":"wikOSY0E","properties":{"formattedCitation":"(Daims et al., 2015; Leininger et al., 2006)","plainCitation":"(Daims et al., 2015; Leininger et al., 2006)","noteIndex":0},"citationItems":[{"id":450,"uris":["http://zotero.org/users/local/4LgJUJlW/items/9SDH3ABX"],"itemData":{"id":450,"type":"article-journal","abstract":"Nitrification, the oxidation of ammonia via nitrite to nitrate, has always been considered to be a two-step process catalysed by chemolithoautotrophic microorganisms oxidizing either ammonia or nitrite. No known nitrifier carries out both steps, although complete nitrification should be energetically advantageous. This functional separation has puzzled microbiologists for a century. Here we report on the discovery and cultivation of a completely nitrifying bacterium from the genus Nitrospira, a globally distributed group of nitrite oxidizers. The genome of this chemolithoautotrophic organism encodes the pathways both for ammonia and nitrite oxidation, which are concomitantly activated during growth by ammonia oxidation to nitrate. Genes affiliated with the phylogenetically distinct ammonia monooxygenase and hydroxylamine dehydrogenase genes of Nitrospira are present in many environments and were retrieved on Nitrospira-contigs in new metagenomes from engineered systems. These findings fundamentally change our picture of nitrification and point to completely nitrifying Nitrospira as key components of nitrogen-cycling microbial communities.","container-title":"Nature","DOI":"10.1038/nature16461","ISSN":"1476-4687","issue":"7583","language":"en","license":"2015 Springer Nature Limited","note":"publisher: Nature Publishing Group","page":"504-509","source":"www.nature.com","title":"Complete nitrification by Nitrospira bacteria","volume":"528","author":[{"family":"Daims","given":"Holger"},{"family":"Lebedeva","given":"Elena V."},{"family":"Pjevac","given":"Petra"},{"family":"Han","given":"Ping"},{"family":"Herbold","given":"Craig"},{"family":"Albertsen","given":"Mads"},{"family":"Jehmlich","given":"Nico"},{"family":"Palatinszky","given":"Marton"},{"family":"Vierheilig","given":"Julia"},{"family":"Bulaev","given":"Alexandr"},{"family":"Kirkegaard","given":"Rasmus H."},{"family":"Bergen","given":"Martin","non-dropping-particle":"von"},{"family":"Rattei","given":"Thomas"},{"family":"Bendinger","given":"Bernd"},{"family":"Nielsen","given":"Per H."},{"family":"Wagner","given":"Michael"}],"issued":{"date-parts":[["2015",12]]}}},{"id":488,"uris":["http://zotero.org/users/local/4LgJUJlW/items/CV7IBGGP"],"itemData":{"id":488,"type":"article-journal","abstract":"Nitrification,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I."},{"family":"Schuster","given":"S. C."},{"family":"Schleper","given":"C."}],"issued":{"date-parts":[["2006",8]]}}}],"schema":"https://github.com/citation-style-language/schema/raw/master/csl-citation.json"} </w:instrText>
      </w:r>
      <w:r w:rsidR="00E5088A" w:rsidRPr="009B519C">
        <w:rPr>
          <w:rFonts w:ascii="Arial" w:hAnsi="Arial" w:cs="Arial"/>
        </w:rPr>
        <w:fldChar w:fldCharType="separate"/>
      </w:r>
      <w:r w:rsidR="0074440E">
        <w:rPr>
          <w:rFonts w:ascii="Arial" w:hAnsi="Arial" w:cs="Arial"/>
          <w:noProof/>
          <w:sz w:val="22"/>
          <w:szCs w:val="22"/>
        </w:rPr>
        <w:t>(Daims et al., 2015; Leininger et al., 2006)</w:t>
      </w:r>
      <w:r w:rsidR="00E5088A" w:rsidRPr="009B519C">
        <w:rPr>
          <w:rFonts w:ascii="Arial" w:hAnsi="Arial" w:cs="Arial"/>
        </w:rPr>
        <w:fldChar w:fldCharType="end"/>
      </w:r>
      <w:r w:rsidR="00E5088A" w:rsidRPr="009B519C">
        <w:rPr>
          <w:rFonts w:ascii="Arial" w:hAnsi="Arial" w:cs="Arial"/>
          <w:sz w:val="22"/>
          <w:szCs w:val="22"/>
        </w:rPr>
        <w:t xml:space="preserve">. It has been reported that the nitrification process is sensitive to drought with reduced nitrification </w:t>
      </w:r>
      <w:r w:rsidR="00693525">
        <w:rPr>
          <w:rFonts w:ascii="Arial" w:hAnsi="Arial" w:cs="Arial"/>
          <w:sz w:val="22"/>
          <w:szCs w:val="22"/>
        </w:rPr>
        <w:t>activity</w:t>
      </w:r>
      <w:r w:rsidR="00E5088A" w:rsidRPr="009B519C">
        <w:rPr>
          <w:rFonts w:ascii="Arial" w:hAnsi="Arial" w:cs="Arial"/>
          <w:sz w:val="22"/>
          <w:szCs w:val="22"/>
        </w:rPr>
        <w:t xml:space="preserve"> </w:t>
      </w:r>
      <w:r w:rsidR="008C2D5D">
        <w:rPr>
          <w:rFonts w:ascii="Arial" w:hAnsi="Arial" w:cs="Arial"/>
          <w:sz w:val="22"/>
          <w:szCs w:val="22"/>
        </w:rPr>
        <w:t xml:space="preserve">and </w:t>
      </w:r>
      <w:r w:rsidR="00693525">
        <w:rPr>
          <w:rFonts w:ascii="Arial" w:hAnsi="Arial" w:cs="Arial"/>
          <w:sz w:val="22"/>
          <w:szCs w:val="22"/>
        </w:rPr>
        <w:t xml:space="preserve">limited </w:t>
      </w:r>
      <w:r w:rsidR="00E5088A" w:rsidRPr="009B519C">
        <w:rPr>
          <w:rFonts w:ascii="Arial" w:hAnsi="Arial" w:cs="Arial"/>
          <w:sz w:val="22"/>
          <w:szCs w:val="22"/>
        </w:rPr>
        <w:t xml:space="preserve">substrate </w:t>
      </w:r>
      <w:r w:rsidR="008C2D5D">
        <w:rPr>
          <w:rFonts w:ascii="Arial" w:hAnsi="Arial" w:cs="Arial"/>
          <w:sz w:val="22"/>
          <w:szCs w:val="22"/>
        </w:rPr>
        <w:t>availability</w:t>
      </w:r>
      <w:r w:rsidR="008C2D5D" w:rsidRPr="009B519C">
        <w:rPr>
          <w:rFonts w:ascii="Arial" w:hAnsi="Arial" w:cs="Arial"/>
          <w:sz w:val="22"/>
          <w:szCs w:val="22"/>
        </w:rPr>
        <w:t xml:space="preserve"> </w:t>
      </w:r>
      <w:r w:rsidR="00E5088A" w:rsidRPr="009B519C">
        <w:rPr>
          <w:rFonts w:ascii="Arial" w:hAnsi="Arial" w:cs="Arial"/>
          <w:sz w:val="22"/>
          <w:szCs w:val="22"/>
        </w:rPr>
        <w:t>to nitrifiers</w:t>
      </w:r>
      <w:r w:rsidR="00693525">
        <w:rPr>
          <w:rFonts w:ascii="Arial" w:hAnsi="Arial" w:cs="Arial"/>
          <w:sz w:val="22"/>
          <w:szCs w:val="22"/>
        </w:rPr>
        <w:t xml:space="preserve"> due to lower</w:t>
      </w:r>
      <w:r w:rsidR="00693525" w:rsidRPr="009B519C">
        <w:rPr>
          <w:rFonts w:ascii="Arial" w:hAnsi="Arial" w:cs="Arial"/>
          <w:sz w:val="22"/>
          <w:szCs w:val="22"/>
        </w:rPr>
        <w:t xml:space="preserve"> substrate diffusion</w:t>
      </w:r>
      <w:r w:rsidR="00693525">
        <w:rPr>
          <w:rFonts w:ascii="Arial" w:hAnsi="Arial" w:cs="Arial"/>
          <w:sz w:val="22"/>
          <w:szCs w:val="22"/>
        </w:rPr>
        <w:t xml:space="preserve"> </w:t>
      </w:r>
      <w:r w:rsidR="00E5088A" w:rsidRPr="009B519C">
        <w:rPr>
          <w:rFonts w:ascii="Arial" w:hAnsi="Arial" w:cs="Arial"/>
        </w:rPr>
        <w:fldChar w:fldCharType="begin"/>
      </w:r>
      <w:r w:rsidR="00E5088A" w:rsidRPr="009B519C">
        <w:rPr>
          <w:rFonts w:ascii="Arial" w:hAnsi="Arial" w:cs="Arial"/>
          <w:sz w:val="22"/>
          <w:szCs w:val="22"/>
        </w:rPr>
        <w:instrText xml:space="preserve"> ADDIN ZOTERO_ITEM CSL_CITATION {"citationID":"qKfAnZCP","properties":{"formattedCitation":"(S\\uc0\\u233{}neca et al., 2020; Stark &amp; Firestone, 1995)","plainCitation":"(Séneca et al., 2020; Stark &amp; Firestone, 1995)","noteIndex":0},"citationItems":[{"id":56,"uris":["http://zotero.org/users/local/4LgJUJlW/items/R4UT75TM"],"itemData":{"id":56,"type":"article-journal","abstract":"Nitriﬁcation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E5088A" w:rsidRPr="009B519C">
        <w:rPr>
          <w:rFonts w:ascii="Arial" w:hAnsi="Arial" w:cs="Arial"/>
        </w:rPr>
        <w:fldChar w:fldCharType="separate"/>
      </w:r>
      <w:r w:rsidR="00E5088A" w:rsidRPr="009B519C">
        <w:rPr>
          <w:rFonts w:ascii="Arial" w:hAnsi="Arial" w:cs="Arial"/>
          <w:kern w:val="0"/>
          <w:sz w:val="22"/>
          <w:szCs w:val="22"/>
        </w:rPr>
        <w:t>(Séneca et al., 2020; Stark &amp; Firestone, 1995)</w:t>
      </w:r>
      <w:r w:rsidR="00E5088A" w:rsidRPr="009B519C">
        <w:rPr>
          <w:rFonts w:ascii="Arial" w:hAnsi="Arial" w:cs="Arial"/>
        </w:rPr>
        <w:fldChar w:fldCharType="end"/>
      </w:r>
      <w:r w:rsidR="00E5088A" w:rsidRPr="009B519C">
        <w:rPr>
          <w:rFonts w:ascii="Arial" w:hAnsi="Arial" w:cs="Arial"/>
          <w:sz w:val="22"/>
          <w:szCs w:val="22"/>
        </w:rPr>
        <w:t xml:space="preserve">. </w:t>
      </w:r>
      <w:r w:rsidR="0049351C">
        <w:rPr>
          <w:rFonts w:ascii="Arial" w:hAnsi="Arial" w:cs="Arial"/>
          <w:sz w:val="22"/>
          <w:szCs w:val="22"/>
        </w:rPr>
        <w:t>However</w:t>
      </w:r>
      <w:r w:rsidR="003F0DAC">
        <w:rPr>
          <w:rFonts w:ascii="Arial" w:hAnsi="Arial" w:cs="Arial"/>
          <w:sz w:val="22"/>
          <w:szCs w:val="22"/>
        </w:rPr>
        <w:t>,</w:t>
      </w:r>
      <w:r w:rsidR="0049351C">
        <w:rPr>
          <w:rFonts w:ascii="Arial" w:hAnsi="Arial" w:cs="Arial"/>
          <w:sz w:val="22"/>
          <w:szCs w:val="22"/>
        </w:rPr>
        <w:t xml:space="preserve"> studies </w:t>
      </w:r>
      <w:r w:rsidR="0049351C" w:rsidRPr="009B519C">
        <w:rPr>
          <w:rFonts w:ascii="Arial" w:hAnsi="Arial" w:cs="Arial"/>
          <w:sz w:val="22"/>
          <w:szCs w:val="22"/>
        </w:rPr>
        <w:t xml:space="preserve">investigating the </w:t>
      </w:r>
      <w:r w:rsidR="0049351C">
        <w:rPr>
          <w:rFonts w:ascii="Arial" w:hAnsi="Arial" w:cs="Arial"/>
          <w:sz w:val="22"/>
          <w:szCs w:val="22"/>
        </w:rPr>
        <w:t xml:space="preserve">resistance and </w:t>
      </w:r>
      <w:r w:rsidR="0049351C" w:rsidRPr="0046734F">
        <w:rPr>
          <w:rFonts w:ascii="Arial" w:hAnsi="Arial" w:cs="Arial"/>
          <w:sz w:val="22"/>
          <w:szCs w:val="22"/>
        </w:rPr>
        <w:t>resilience of AO communities to drought are scarce and often inconsistent</w:t>
      </w:r>
      <w:r w:rsidR="00E5088A" w:rsidRPr="0046734F">
        <w:rPr>
          <w:rFonts w:ascii="Arial" w:hAnsi="Arial" w:cs="Arial"/>
          <w:sz w:val="22"/>
          <w:szCs w:val="22"/>
        </w:rPr>
        <w:t xml:space="preserve">. For example, some studies showed that AOA and comammox clade B </w:t>
      </w:r>
      <w:r w:rsidR="007640CF" w:rsidRPr="0046734F">
        <w:rPr>
          <w:rFonts w:ascii="Arial" w:hAnsi="Arial" w:cs="Arial"/>
          <w:sz w:val="22"/>
          <w:szCs w:val="22"/>
        </w:rPr>
        <w:t xml:space="preserve">were </w:t>
      </w:r>
      <w:r w:rsidR="00E5088A" w:rsidRPr="0046734F">
        <w:rPr>
          <w:rFonts w:ascii="Arial" w:hAnsi="Arial" w:cs="Arial"/>
          <w:sz w:val="22"/>
          <w:szCs w:val="22"/>
        </w:rPr>
        <w:t xml:space="preserve">more sensitive to drought than AOB </w:t>
      </w:r>
      <w:r w:rsidR="00E5088A" w:rsidRPr="0046734F">
        <w:rPr>
          <w:rFonts w:ascii="Arial" w:hAnsi="Arial" w:cs="Arial"/>
        </w:rPr>
        <w:fldChar w:fldCharType="begin"/>
      </w:r>
      <w:r w:rsidR="00E5088A" w:rsidRPr="0046734F">
        <w:rPr>
          <w:rFonts w:ascii="Arial" w:hAnsi="Arial" w:cs="Arial"/>
          <w:sz w:val="22"/>
          <w:szCs w:val="22"/>
        </w:rPr>
        <w:instrText xml:space="preserve"> ADDIN ZOTERO_ITEM CSL_CITATION {"citationID":"wncALRoR","properties":{"formattedCitation":"(Bello et al., 2019; S\\uc0\\u233{}neca et al., 2020)","plainCitation":"(Bello et al., 2019; Séneca et al., 2020)","noteIndex":0},"citationItems":[{"id":283,"uris":["http://zotero.org/users/local/4LgJUJlW/items/Q4HR2RJV"],"itemData":{"id":283,"type":"article-journal","abstract":"Microbial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00E5088A" w:rsidRPr="0046734F">
        <w:rPr>
          <w:rFonts w:ascii="Arial" w:hAnsi="Arial" w:cs="Arial"/>
        </w:rPr>
        <w:fldChar w:fldCharType="separate"/>
      </w:r>
      <w:r w:rsidR="00E5088A" w:rsidRPr="0046734F">
        <w:rPr>
          <w:rFonts w:ascii="Arial" w:hAnsi="Arial" w:cs="Arial"/>
          <w:kern w:val="0"/>
          <w:sz w:val="22"/>
          <w:szCs w:val="22"/>
        </w:rPr>
        <w:t>(Bello et al., 2019; Séneca et al., 2020)</w:t>
      </w:r>
      <w:r w:rsidR="00E5088A" w:rsidRPr="0046734F">
        <w:rPr>
          <w:rFonts w:ascii="Arial" w:hAnsi="Arial" w:cs="Arial"/>
        </w:rPr>
        <w:fldChar w:fldCharType="end"/>
      </w:r>
      <w:r w:rsidR="00E5088A" w:rsidRPr="0046734F">
        <w:rPr>
          <w:rFonts w:ascii="Arial" w:hAnsi="Arial" w:cs="Arial"/>
          <w:sz w:val="22"/>
          <w:szCs w:val="22"/>
        </w:rPr>
        <w:t xml:space="preserve">, while </w:t>
      </w:r>
      <w:r w:rsidR="007640CF" w:rsidRPr="0046734F">
        <w:rPr>
          <w:rFonts w:ascii="Arial" w:hAnsi="Arial" w:cs="Arial"/>
        </w:rPr>
        <w:fldChar w:fldCharType="begin"/>
      </w:r>
      <w:r w:rsidR="007640CF" w:rsidRPr="0046734F">
        <w:rPr>
          <w:rFonts w:ascii="Arial" w:hAnsi="Arial" w:cs="Arial"/>
          <w:sz w:val="22"/>
          <w:szCs w:val="22"/>
        </w:rPr>
        <w:instrText xml:space="preserve"> ADDIN ZOTERO_ITEM CSL_CITATION {"citationID":"svgiaJTd","properties":{"formattedCitation":"(Kr\\uc0\\u252{}ger et al., 2021)","plainCitation":"(Krüger et al., 2021)","noteIndex":0},"citationItems":[{"id":70,"uris":["http://zotero.org/users/local/4LgJUJlW/items/GAHMFVF9"],"itemData":{"id":70,"type":"article-journal","abstract":"Nitrification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F.K."},{"family":"Herrmann","given":"Martina"}],"issued":{"date-parts":[["2021",3]]}}}],"schema":"https://github.com/citation-style-language/schema/raw/master/csl-citation.json"} </w:instrText>
      </w:r>
      <w:r w:rsidR="007640CF" w:rsidRPr="0046734F">
        <w:rPr>
          <w:rFonts w:ascii="Arial" w:hAnsi="Arial" w:cs="Arial"/>
        </w:rPr>
        <w:fldChar w:fldCharType="separate"/>
      </w:r>
      <w:r w:rsidR="007640CF" w:rsidRPr="0046734F">
        <w:rPr>
          <w:rFonts w:ascii="Arial" w:hAnsi="Arial" w:cs="Arial"/>
          <w:kern w:val="0"/>
          <w:sz w:val="22"/>
          <w:szCs w:val="22"/>
        </w:rPr>
        <w:t>(Krüger et al., 2021)</w:t>
      </w:r>
      <w:r w:rsidR="007640CF" w:rsidRPr="0046734F">
        <w:rPr>
          <w:rFonts w:ascii="Arial" w:hAnsi="Arial" w:cs="Arial"/>
        </w:rPr>
        <w:fldChar w:fldCharType="end"/>
      </w:r>
      <w:r w:rsidR="007640CF" w:rsidRPr="0046734F">
        <w:rPr>
          <w:rFonts w:ascii="Arial" w:hAnsi="Arial" w:cs="Arial"/>
          <w:sz w:val="22"/>
          <w:szCs w:val="22"/>
        </w:rPr>
        <w:t xml:space="preserve"> </w:t>
      </w:r>
      <w:r w:rsidR="00E5088A" w:rsidRPr="0046734F">
        <w:rPr>
          <w:rFonts w:ascii="Arial" w:hAnsi="Arial" w:cs="Arial"/>
          <w:sz w:val="22"/>
          <w:szCs w:val="22"/>
        </w:rPr>
        <w:t xml:space="preserve">found that AOB </w:t>
      </w:r>
      <w:r w:rsidR="007640CF" w:rsidRPr="0046734F">
        <w:rPr>
          <w:rFonts w:ascii="Arial" w:hAnsi="Arial" w:cs="Arial"/>
          <w:sz w:val="22"/>
          <w:szCs w:val="22"/>
        </w:rPr>
        <w:t xml:space="preserve">was </w:t>
      </w:r>
      <w:r w:rsidR="00E5088A" w:rsidRPr="0046734F">
        <w:rPr>
          <w:rFonts w:ascii="Arial" w:hAnsi="Arial" w:cs="Arial"/>
          <w:sz w:val="22"/>
          <w:szCs w:val="22"/>
        </w:rPr>
        <w:t>more responsive to drought.</w:t>
      </w:r>
      <w:r w:rsidR="00A23AD8" w:rsidRPr="0046734F">
        <w:rPr>
          <w:rFonts w:ascii="Arial" w:hAnsi="Arial" w:cs="Arial"/>
          <w:sz w:val="22"/>
          <w:szCs w:val="22"/>
        </w:rPr>
        <w:t xml:space="preserve"> </w:t>
      </w:r>
      <w:r w:rsidR="007640CF" w:rsidRPr="00EC1526">
        <w:rPr>
          <w:rFonts w:ascii="Arial" w:hAnsi="Arial" w:cs="Arial"/>
          <w:sz w:val="22"/>
          <w:szCs w:val="22"/>
          <w:lang w:val="en-GB"/>
        </w:rPr>
        <w:t xml:space="preserve">Moreover, </w:t>
      </w:r>
      <w:r w:rsidR="00E5088A" w:rsidRPr="0046734F">
        <w:rPr>
          <w:rFonts w:ascii="Arial" w:hAnsi="Arial" w:cs="Arial"/>
          <w:sz w:val="22"/>
          <w:szCs w:val="22"/>
        </w:rPr>
        <w:t xml:space="preserve">Fuchslueger et al., (2014) </w:t>
      </w:r>
      <w:r w:rsidR="00460C57" w:rsidRPr="0046734F">
        <w:rPr>
          <w:rFonts w:ascii="Arial" w:hAnsi="Arial" w:cs="Arial"/>
          <w:sz w:val="22"/>
          <w:szCs w:val="22"/>
        </w:rPr>
        <w:t xml:space="preserve">showed </w:t>
      </w:r>
      <w:r w:rsidR="00E5088A" w:rsidRPr="0046734F">
        <w:rPr>
          <w:rFonts w:ascii="Arial" w:hAnsi="Arial" w:cs="Arial"/>
          <w:sz w:val="22"/>
          <w:szCs w:val="22"/>
        </w:rPr>
        <w:t xml:space="preserve">that </w:t>
      </w:r>
      <w:r w:rsidR="00460C57" w:rsidRPr="0046734F">
        <w:rPr>
          <w:rFonts w:ascii="Arial" w:hAnsi="Arial" w:cs="Arial"/>
          <w:sz w:val="22"/>
          <w:szCs w:val="22"/>
        </w:rPr>
        <w:t xml:space="preserve">the </w:t>
      </w:r>
      <w:r w:rsidR="00E5088A" w:rsidRPr="0046734F">
        <w:rPr>
          <w:rFonts w:ascii="Arial" w:hAnsi="Arial" w:cs="Arial"/>
          <w:sz w:val="22"/>
          <w:szCs w:val="22"/>
        </w:rPr>
        <w:t xml:space="preserve">effect </w:t>
      </w:r>
      <w:r w:rsidR="00A23AD8" w:rsidRPr="0046734F">
        <w:rPr>
          <w:rFonts w:ascii="Arial" w:hAnsi="Arial" w:cs="Arial"/>
          <w:sz w:val="22"/>
          <w:szCs w:val="22"/>
        </w:rPr>
        <w:t xml:space="preserve">of drought </w:t>
      </w:r>
      <w:r w:rsidR="00E5088A" w:rsidRPr="0046734F">
        <w:rPr>
          <w:rFonts w:ascii="Arial" w:hAnsi="Arial" w:cs="Arial"/>
          <w:sz w:val="22"/>
          <w:szCs w:val="22"/>
        </w:rPr>
        <w:t>on AO communities was modulated by land management, with decreased AOA abundance in managed meadow</w:t>
      </w:r>
      <w:r w:rsidR="00A23AD8" w:rsidRPr="0046734F">
        <w:rPr>
          <w:rFonts w:ascii="Arial" w:hAnsi="Arial" w:cs="Arial"/>
          <w:sz w:val="22"/>
          <w:szCs w:val="22"/>
        </w:rPr>
        <w:t>s</w:t>
      </w:r>
      <w:r w:rsidR="00E5088A" w:rsidRPr="0046734F">
        <w:rPr>
          <w:rFonts w:ascii="Arial" w:hAnsi="Arial" w:cs="Arial"/>
          <w:sz w:val="22"/>
          <w:szCs w:val="22"/>
        </w:rPr>
        <w:t>, while the AO abundances in abandoned</w:t>
      </w:r>
      <w:r w:rsidR="00A23AD8" w:rsidRPr="0046734F">
        <w:rPr>
          <w:rFonts w:ascii="Arial" w:hAnsi="Arial" w:cs="Arial"/>
          <w:sz w:val="22"/>
          <w:szCs w:val="22"/>
        </w:rPr>
        <w:t xml:space="preserve"> grassland</w:t>
      </w:r>
      <w:r w:rsidR="00E5088A" w:rsidRPr="0046734F">
        <w:rPr>
          <w:rFonts w:ascii="Arial" w:hAnsi="Arial" w:cs="Arial"/>
          <w:sz w:val="22"/>
          <w:szCs w:val="22"/>
        </w:rPr>
        <w:t xml:space="preserve"> site</w:t>
      </w:r>
      <w:r w:rsidR="00A23AD8" w:rsidRPr="0046734F">
        <w:rPr>
          <w:rFonts w:ascii="Arial" w:hAnsi="Arial" w:cs="Arial"/>
          <w:sz w:val="22"/>
          <w:szCs w:val="22"/>
        </w:rPr>
        <w:t>s</w:t>
      </w:r>
      <w:r w:rsidR="00E5088A" w:rsidRPr="0046734F">
        <w:rPr>
          <w:rFonts w:ascii="Arial" w:hAnsi="Arial" w:cs="Arial"/>
          <w:sz w:val="22"/>
          <w:szCs w:val="22"/>
        </w:rPr>
        <w:t xml:space="preserve"> remained unaffected. </w:t>
      </w:r>
      <w:r w:rsidR="007640CF" w:rsidRPr="0046734F">
        <w:rPr>
          <w:rFonts w:ascii="Arial" w:hAnsi="Arial" w:cs="Arial"/>
          <w:sz w:val="22"/>
          <w:szCs w:val="22"/>
        </w:rPr>
        <w:t xml:space="preserve">On the </w:t>
      </w:r>
      <w:r w:rsidR="002F5135" w:rsidRPr="0046734F">
        <w:rPr>
          <w:rFonts w:ascii="Arial" w:hAnsi="Arial" w:cs="Arial"/>
          <w:sz w:val="22"/>
          <w:szCs w:val="22"/>
        </w:rPr>
        <w:t>other hand</w:t>
      </w:r>
      <w:r w:rsidR="007640CF" w:rsidRPr="0046734F">
        <w:rPr>
          <w:rFonts w:ascii="Arial" w:hAnsi="Arial" w:cs="Arial"/>
          <w:sz w:val="22"/>
          <w:szCs w:val="22"/>
        </w:rPr>
        <w:t xml:space="preserve">, </w:t>
      </w:r>
      <w:r w:rsidR="007640CF" w:rsidRPr="00EC1526">
        <w:rPr>
          <w:rFonts w:ascii="Arial" w:hAnsi="Arial" w:cs="Arial"/>
        </w:rPr>
        <w:fldChar w:fldCharType="begin"/>
      </w:r>
      <w:r w:rsidR="007640CF" w:rsidRPr="00EC1526">
        <w:rPr>
          <w:rFonts w:ascii="Arial" w:hAnsi="Arial" w:cs="Arial"/>
          <w:sz w:val="22"/>
          <w:szCs w:val="22"/>
        </w:rPr>
        <w:instrText xml:space="preserve"> ADDIN ZOTERO_ITEM CSL_CITATION {"citationID":"fn53ASuI","properties":{"formattedCitation":"(Kaurin et al., 2018)","plainCitation":"(Kaurin et al., 2018)","noteIndex":0},"citationItems":[{"id":465,"uris":["http://zotero.org/users/local/4LgJUJlW/items/JUT2626C"],"itemData":{"id":465,"type":"article-journal","abstract":"Climate change causes droughts, which in turn cause significant physiological stress for soil microorganisms. In this study, we investigated how the abundance of total bacterial, crenarchaeal and fungal communities and the abundance of N-cycling microbial guilds responded to a severe agricultural drought event in a long-term experiment of minimum tillage (MT) and conventional ploughing (CT) at two soil depths. Drought, defined as a reduction of soil water content and increased soil temperature, significantly decreased the abundance of all the studied microbial communities. The data showed linear relationships between all dependent variables and soil water content and soil temperature for the examined range of soil water content (WHC 13–76%) and examined range of average daily soil temperature at 5 cm depth (17–30 °C). Thus, we found that the abundance of most studied microbial communities decreased by about 2% when water content decreased by 1 mass % and by about 10% when temperature increases by 1 °C. When comparing communities at average soil water content and average soil temperature, MT had higher average abundances of total bacterial and crenarchaeal 16S rRNA and fungal ITS genes in the 0–10 cm soil layer than did CT (1.9, 2.9 and 2.5 times, respectively), as well as AOA and AOB amoA (3.9 and 1.7 times, respectively), nirK, nirS, nosZI and nosZII genes (2.0, 1.8, 1.8 and 2.3 times, respectively); while significant differences between MT and CT in the 10–20 cm soil layer were found only in the average abundance of crenarchaeal 16S rRNA and crenarchaeal amoA genes (3.5 and 2.7 times greater under MT than CT). Regardless of the weather conditions during our study, the abundances of all communities were greater under MT 0–10 than under CT 0–10. After three weeks of severe drought, the greatest decrease in the abundance of all communities, bacterial and archaeal N-cycling guilds as well as total prokaryotes and fungi, was observed under MT 0–10. However, after only a few rainfall events, all communities under both tillage systems reached their initial abundance, demonstrating a high resilience.","container-title":"Soil Biology and Biochemistry","DOI":"10.1016/j.soilbio.2018.02.007","ISSN":"0038-0717","journalAbbreviation":"Soil Biology and Biochemistry","page":"233-245","source":"ScienceDirect","title":"Resilience of bacteria, archaea, fungi and N-cycling microbial guilds under plough and conservation tillage, to agricultural drought","volume":"120","author":[{"family":"Kaurin","given":"A."},{"family":"Mihelič","given":"R."},{"family":"Kastelec","given":"D."},{"family":"Grčman","given":"H."},{"family":"Bru","given":"D."},{"family":"Philippot","given":"L."},{"family":"Suhadolc","given":"M."}],"issued":{"date-parts":[["2018",5,1]]}}}],"schema":"https://github.com/citation-style-language/schema/raw/master/csl-citation.json"} </w:instrText>
      </w:r>
      <w:r w:rsidR="007640CF" w:rsidRPr="00EC1526">
        <w:rPr>
          <w:rFonts w:ascii="Arial" w:hAnsi="Arial" w:cs="Arial"/>
        </w:rPr>
        <w:fldChar w:fldCharType="separate"/>
      </w:r>
      <w:r w:rsidR="007640CF" w:rsidRPr="00EC1526">
        <w:rPr>
          <w:rFonts w:ascii="Arial" w:hAnsi="Arial" w:cs="Arial"/>
          <w:noProof/>
          <w:sz w:val="22"/>
          <w:szCs w:val="22"/>
        </w:rPr>
        <w:t>(Kaurin et al., 2018)</w:t>
      </w:r>
      <w:r w:rsidR="007640CF" w:rsidRPr="00EC1526">
        <w:rPr>
          <w:rFonts w:ascii="Arial" w:hAnsi="Arial" w:cs="Arial"/>
        </w:rPr>
        <w:fldChar w:fldCharType="end"/>
      </w:r>
      <w:r w:rsidR="007640CF" w:rsidRPr="00EC1526">
        <w:rPr>
          <w:rFonts w:ascii="Arial" w:hAnsi="Arial" w:cs="Arial"/>
          <w:sz w:val="22"/>
          <w:szCs w:val="22"/>
        </w:rPr>
        <w:t xml:space="preserve"> </w:t>
      </w:r>
      <w:r w:rsidR="00565E80" w:rsidRPr="0046734F">
        <w:rPr>
          <w:rFonts w:ascii="Arial" w:hAnsi="Arial" w:cs="Arial"/>
          <w:sz w:val="22"/>
          <w:szCs w:val="22"/>
        </w:rPr>
        <w:lastRenderedPageBreak/>
        <w:t>showed</w:t>
      </w:r>
      <w:r w:rsidR="00E5088A" w:rsidRPr="0046734F">
        <w:rPr>
          <w:rFonts w:ascii="Arial" w:hAnsi="Arial" w:cs="Arial"/>
          <w:sz w:val="22"/>
          <w:szCs w:val="22"/>
        </w:rPr>
        <w:t xml:space="preserve"> the AO </w:t>
      </w:r>
      <w:r w:rsidR="002F5135" w:rsidRPr="00EC1526">
        <w:rPr>
          <w:rFonts w:ascii="Arial" w:hAnsi="Arial" w:cs="Arial"/>
          <w:sz w:val="22"/>
          <w:szCs w:val="22"/>
        </w:rPr>
        <w:t>communities were resistant</w:t>
      </w:r>
      <w:r w:rsidR="002F5135" w:rsidRPr="0046734F">
        <w:rPr>
          <w:rFonts w:ascii="Arial" w:hAnsi="Arial" w:cs="Arial"/>
          <w:sz w:val="22"/>
          <w:szCs w:val="22"/>
        </w:rPr>
        <w:t xml:space="preserve"> </w:t>
      </w:r>
      <w:r w:rsidR="00E5088A" w:rsidRPr="0046734F">
        <w:rPr>
          <w:rFonts w:ascii="Arial" w:hAnsi="Arial" w:cs="Arial"/>
          <w:sz w:val="22"/>
          <w:szCs w:val="22"/>
        </w:rPr>
        <w:t>to drought regardless of management practices</w:t>
      </w:r>
      <w:r w:rsidR="0019212C" w:rsidRPr="00EC1526">
        <w:rPr>
          <w:rFonts w:ascii="Arial" w:hAnsi="Arial" w:cs="Arial"/>
          <w:sz w:val="22"/>
          <w:szCs w:val="22"/>
        </w:rPr>
        <w:t xml:space="preserve"> in agricultural fields</w:t>
      </w:r>
      <w:r w:rsidR="00E5088A" w:rsidRPr="0046734F">
        <w:rPr>
          <w:rFonts w:ascii="Arial" w:hAnsi="Arial" w:cs="Arial"/>
          <w:sz w:val="22"/>
          <w:szCs w:val="22"/>
        </w:rPr>
        <w:t>.</w:t>
      </w:r>
    </w:p>
    <w:p w14:paraId="7D1B8C57" w14:textId="77777777" w:rsidR="00B87AC4" w:rsidRPr="0046734F" w:rsidRDefault="00B87AC4">
      <w:pPr>
        <w:pStyle w:val="ListParagraph"/>
        <w:spacing w:line="480" w:lineRule="auto"/>
        <w:ind w:left="0" w:firstLine="360"/>
        <w:jc w:val="both"/>
        <w:rPr>
          <w:ins w:id="181" w:author="Ari Fina Bintarti" w:date="2024-05-24T09:56:00Z"/>
          <w:rFonts w:ascii="Arial" w:hAnsi="Arial" w:cs="Arial"/>
          <w:sz w:val="22"/>
          <w:szCs w:val="22"/>
        </w:rPr>
        <w:pPrChange w:id="182" w:author="Ari Fina Bintarti" w:date="2024-05-24T09:56:00Z">
          <w:pPr>
            <w:pStyle w:val="ListParagraph"/>
            <w:spacing w:line="480" w:lineRule="auto"/>
            <w:ind w:left="0" w:firstLine="720"/>
            <w:jc w:val="both"/>
          </w:pPr>
        </w:pPrChange>
      </w:pPr>
    </w:p>
    <w:p w14:paraId="47D9C1E6" w14:textId="1BB60726" w:rsidR="00E5088A" w:rsidRPr="00D45640" w:rsidRDefault="00E5088A">
      <w:pPr>
        <w:pStyle w:val="ListParagraph"/>
        <w:spacing w:line="480" w:lineRule="auto"/>
        <w:ind w:left="0" w:firstLine="360"/>
        <w:jc w:val="both"/>
        <w:rPr>
          <w:rFonts w:ascii="Arial" w:hAnsi="Arial" w:cs="Arial"/>
          <w:rPrChange w:id="183" w:author="Ari Fina Bintarti" w:date="2024-05-24T13:18:00Z">
            <w:rPr/>
          </w:rPrChange>
        </w:rPr>
        <w:pPrChange w:id="184" w:author="Ari Fina Bintarti" w:date="2024-05-24T09:56:00Z">
          <w:pPr>
            <w:spacing w:line="480" w:lineRule="auto"/>
            <w:ind w:firstLine="720"/>
            <w:jc w:val="both"/>
          </w:pPr>
        </w:pPrChange>
      </w:pPr>
      <w:r w:rsidRPr="00D45640">
        <w:rPr>
          <w:rFonts w:ascii="Arial" w:hAnsi="Arial" w:cs="Arial"/>
          <w:sz w:val="22"/>
          <w:szCs w:val="22"/>
          <w:rPrChange w:id="185" w:author="Ari Fina Bintarti" w:date="2024-05-24T13:18:00Z">
            <w:rPr/>
          </w:rPrChange>
        </w:rPr>
        <w:t xml:space="preserve">Here, we </w:t>
      </w:r>
      <w:r w:rsidR="005725FA" w:rsidRPr="00D45640">
        <w:rPr>
          <w:rFonts w:ascii="Arial" w:hAnsi="Arial" w:cs="Arial"/>
          <w:sz w:val="22"/>
          <w:szCs w:val="22"/>
          <w:rPrChange w:id="186" w:author="Ari Fina Bintarti" w:date="2024-05-24T13:18:00Z">
            <w:rPr/>
          </w:rPrChange>
        </w:rPr>
        <w:t>determine to</w:t>
      </w:r>
      <w:r w:rsidR="004739C5" w:rsidRPr="00D45640">
        <w:rPr>
          <w:rFonts w:ascii="Arial" w:hAnsi="Arial" w:cs="Arial"/>
          <w:sz w:val="22"/>
          <w:szCs w:val="22"/>
          <w:rPrChange w:id="187" w:author="Ari Fina Bintarti" w:date="2024-05-24T13:18:00Z">
            <w:rPr/>
          </w:rPrChange>
        </w:rPr>
        <w:t xml:space="preserve"> </w:t>
      </w:r>
      <w:r w:rsidR="00727B35" w:rsidRPr="00D45640">
        <w:rPr>
          <w:rFonts w:ascii="Arial" w:hAnsi="Arial" w:cs="Arial"/>
          <w:sz w:val="22"/>
          <w:szCs w:val="22"/>
          <w:rPrChange w:id="188" w:author="Ari Fina Bintarti" w:date="2024-05-24T13:18:00Z">
            <w:rPr/>
          </w:rPrChange>
        </w:rPr>
        <w:t>what</w:t>
      </w:r>
      <w:r w:rsidR="005725FA" w:rsidRPr="00D45640">
        <w:rPr>
          <w:rFonts w:ascii="Arial" w:hAnsi="Arial" w:cs="Arial"/>
          <w:sz w:val="22"/>
          <w:szCs w:val="22"/>
          <w:rPrChange w:id="189" w:author="Ari Fina Bintarti" w:date="2024-05-24T13:18:00Z">
            <w:rPr/>
          </w:rPrChange>
        </w:rPr>
        <w:t xml:space="preserve"> extent </w:t>
      </w:r>
      <w:r w:rsidR="004739C5" w:rsidRPr="00D45640">
        <w:rPr>
          <w:rFonts w:ascii="Arial" w:hAnsi="Arial" w:cs="Arial"/>
          <w:sz w:val="22"/>
          <w:szCs w:val="22"/>
          <w:rPrChange w:id="190" w:author="Ari Fina Bintarti" w:date="2024-05-24T13:18:00Z">
            <w:rPr/>
          </w:rPrChange>
        </w:rPr>
        <w:t>management practices in agroecosystems</w:t>
      </w:r>
      <w:r w:rsidR="005725FA" w:rsidRPr="00D45640">
        <w:rPr>
          <w:rFonts w:ascii="Arial" w:hAnsi="Arial" w:cs="Arial"/>
          <w:sz w:val="22"/>
          <w:szCs w:val="22"/>
          <w:rPrChange w:id="191" w:author="Ari Fina Bintarti" w:date="2024-05-24T13:18:00Z">
            <w:rPr/>
          </w:rPrChange>
        </w:rPr>
        <w:t xml:space="preserve"> could </w:t>
      </w:r>
      <w:r w:rsidR="004739C5" w:rsidRPr="00D45640">
        <w:rPr>
          <w:rFonts w:ascii="Arial" w:hAnsi="Arial" w:cs="Arial"/>
          <w:sz w:val="22"/>
          <w:szCs w:val="22"/>
          <w:rPrChange w:id="192" w:author="Ari Fina Bintarti" w:date="2024-05-24T13:18:00Z">
            <w:rPr/>
          </w:rPrChange>
        </w:rPr>
        <w:t>modulate the response of ammonia-oxidizing communities to drought</w:t>
      </w:r>
      <w:r w:rsidR="00F441AF" w:rsidRPr="00D45640">
        <w:rPr>
          <w:rFonts w:ascii="Arial" w:hAnsi="Arial" w:cs="Arial"/>
          <w:sz w:val="22"/>
          <w:szCs w:val="22"/>
          <w:rPrChange w:id="193" w:author="Ari Fina Bintarti" w:date="2024-05-24T13:18:00Z">
            <w:rPr/>
          </w:rPrChange>
        </w:rPr>
        <w:t xml:space="preserve"> in bulk and rhizospheric soil</w:t>
      </w:r>
      <w:r w:rsidR="004739C5" w:rsidRPr="00D45640">
        <w:rPr>
          <w:rFonts w:ascii="Arial" w:hAnsi="Arial" w:cs="Arial"/>
          <w:sz w:val="22"/>
          <w:szCs w:val="22"/>
          <w:rPrChange w:id="194" w:author="Ari Fina Bintarti" w:date="2024-05-24T13:18:00Z">
            <w:rPr/>
          </w:rPrChange>
        </w:rPr>
        <w:t xml:space="preserve">. For this purpose, we monitored the abundance and structure of </w:t>
      </w:r>
      <w:r w:rsidRPr="00D45640">
        <w:rPr>
          <w:rFonts w:ascii="Arial" w:hAnsi="Arial" w:cs="Arial"/>
          <w:sz w:val="22"/>
          <w:szCs w:val="22"/>
          <w:rPrChange w:id="195" w:author="Ari Fina Bintarti" w:date="2024-05-24T13:18:00Z">
            <w:rPr/>
          </w:rPrChange>
        </w:rPr>
        <w:t>AO communities, mineral N pools, as well as N</w:t>
      </w:r>
      <w:r w:rsidRPr="00D45640">
        <w:rPr>
          <w:rFonts w:ascii="Arial" w:hAnsi="Arial" w:cs="Arial"/>
          <w:sz w:val="22"/>
          <w:szCs w:val="22"/>
          <w:vertAlign w:val="subscript"/>
          <w:rPrChange w:id="196" w:author="Ari Fina Bintarti" w:date="2024-05-24T13:18:00Z">
            <w:rPr>
              <w:vertAlign w:val="subscript"/>
            </w:rPr>
          </w:rPrChange>
        </w:rPr>
        <w:t>2</w:t>
      </w:r>
      <w:r w:rsidRPr="00D45640">
        <w:rPr>
          <w:rFonts w:ascii="Arial" w:hAnsi="Arial" w:cs="Arial"/>
          <w:sz w:val="22"/>
          <w:szCs w:val="22"/>
          <w:rPrChange w:id="197" w:author="Ari Fina Bintarti" w:date="2024-05-24T13:18:00Z">
            <w:rPr/>
          </w:rPrChange>
        </w:rPr>
        <w:t xml:space="preserve">O emissions </w:t>
      </w:r>
      <w:r w:rsidR="00667609" w:rsidRPr="00D45640">
        <w:rPr>
          <w:rFonts w:ascii="Arial" w:hAnsi="Arial" w:cs="Arial"/>
          <w:sz w:val="22"/>
          <w:szCs w:val="22"/>
          <w:rPrChange w:id="198" w:author="Ari Fina Bintarti" w:date="2024-05-24T13:18:00Z">
            <w:rPr/>
          </w:rPrChange>
        </w:rPr>
        <w:t xml:space="preserve">over </w:t>
      </w:r>
      <w:r w:rsidR="00460C57" w:rsidRPr="00D45640">
        <w:rPr>
          <w:rFonts w:ascii="Arial" w:hAnsi="Arial" w:cs="Arial"/>
          <w:sz w:val="22"/>
          <w:szCs w:val="22"/>
          <w:rPrChange w:id="199" w:author="Ari Fina Bintarti" w:date="2024-05-24T13:18:00Z">
            <w:rPr/>
          </w:rPrChange>
        </w:rPr>
        <w:t>5</w:t>
      </w:r>
      <w:r w:rsidR="00667609" w:rsidRPr="00D45640">
        <w:rPr>
          <w:rFonts w:ascii="Arial" w:hAnsi="Arial" w:cs="Arial"/>
          <w:sz w:val="22"/>
          <w:szCs w:val="22"/>
          <w:rPrChange w:id="200" w:author="Ari Fina Bintarti" w:date="2024-05-24T13:18:00Z">
            <w:rPr/>
          </w:rPrChange>
        </w:rPr>
        <w:t xml:space="preserve"> months during and after simulated</w:t>
      </w:r>
      <w:r w:rsidR="004739C5" w:rsidRPr="00D45640">
        <w:rPr>
          <w:rFonts w:ascii="Arial" w:hAnsi="Arial" w:cs="Arial"/>
          <w:sz w:val="22"/>
          <w:szCs w:val="22"/>
          <w:rPrChange w:id="201" w:author="Ari Fina Bintarti" w:date="2024-05-24T13:18:00Z">
            <w:rPr/>
          </w:rPrChange>
        </w:rPr>
        <w:t xml:space="preserve"> drought using </w:t>
      </w:r>
      <w:r w:rsidRPr="00D45640">
        <w:rPr>
          <w:rFonts w:ascii="Arial" w:hAnsi="Arial" w:cs="Arial"/>
          <w:sz w:val="22"/>
          <w:szCs w:val="22"/>
          <w:rPrChange w:id="202" w:author="Ari Fina Bintarti" w:date="2024-05-24T13:18:00Z">
            <w:rPr/>
          </w:rPrChange>
        </w:rPr>
        <w:t>rain shelter</w:t>
      </w:r>
      <w:r w:rsidR="004739C5" w:rsidRPr="00D45640">
        <w:rPr>
          <w:rFonts w:ascii="Arial" w:hAnsi="Arial" w:cs="Arial"/>
          <w:sz w:val="22"/>
          <w:szCs w:val="22"/>
          <w:rPrChange w:id="203" w:author="Ari Fina Bintarti" w:date="2024-05-24T13:18:00Z">
            <w:rPr/>
          </w:rPrChange>
        </w:rPr>
        <w:t xml:space="preserve"> </w:t>
      </w:r>
      <w:r w:rsidRPr="00D45640">
        <w:rPr>
          <w:rFonts w:ascii="Arial" w:hAnsi="Arial" w:cs="Arial"/>
          <w:sz w:val="22"/>
          <w:szCs w:val="22"/>
          <w:rPrChange w:id="204" w:author="Ari Fina Bintarti" w:date="2024-05-24T13:18:00Z">
            <w:rPr/>
          </w:rPrChange>
        </w:rPr>
        <w:t>in the DOK</w:t>
      </w:r>
      <w:ins w:id="205" w:author="Ari Fina Bintarti" w:date="2024-05-24T14:11:00Z">
        <w:r w:rsidR="006B00FF">
          <w:rPr>
            <w:rFonts w:ascii="Arial" w:hAnsi="Arial" w:cs="Arial"/>
            <w:sz w:val="22"/>
            <w:szCs w:val="22"/>
          </w:rPr>
          <w:t xml:space="preserve"> </w:t>
        </w:r>
        <w:r w:rsidR="006B00FF" w:rsidRPr="00157A05">
          <w:rPr>
            <w:rFonts w:ascii="Arial" w:hAnsi="Arial" w:cs="Arial"/>
            <w:color w:val="000000" w:themeColor="text1"/>
          </w:rPr>
          <w:t>(bio-Dynamic, bio-Organic, and “Konventionell”)</w:t>
        </w:r>
      </w:ins>
      <w:r w:rsidRPr="00D45640">
        <w:rPr>
          <w:rFonts w:ascii="Arial" w:hAnsi="Arial" w:cs="Arial"/>
          <w:sz w:val="22"/>
          <w:szCs w:val="22"/>
          <w:rPrChange w:id="206" w:author="Ari Fina Bintarti" w:date="2024-05-24T13:18:00Z">
            <w:rPr/>
          </w:rPrChange>
        </w:rPr>
        <w:t xml:space="preserve"> field, one of the oldest </w:t>
      </w:r>
      <w:r w:rsidR="004739C5" w:rsidRPr="00D45640">
        <w:rPr>
          <w:rFonts w:ascii="Arial" w:hAnsi="Arial" w:cs="Arial"/>
          <w:sz w:val="22"/>
          <w:szCs w:val="22"/>
          <w:rPrChange w:id="207" w:author="Ari Fina Bintarti" w:date="2024-05-24T13:18:00Z">
            <w:rPr/>
          </w:rPrChange>
        </w:rPr>
        <w:t xml:space="preserve">experimental </w:t>
      </w:r>
      <w:r w:rsidRPr="00D45640">
        <w:rPr>
          <w:rFonts w:ascii="Arial" w:hAnsi="Arial" w:cs="Arial"/>
          <w:sz w:val="22"/>
          <w:szCs w:val="22"/>
          <w:rPrChange w:id="208" w:author="Ari Fina Bintarti" w:date="2024-05-24T13:18:00Z">
            <w:rPr/>
          </w:rPrChange>
        </w:rPr>
        <w:t xml:space="preserve">trial site comparing organic and conventional cropping systems in Europe. </w:t>
      </w:r>
      <w:r w:rsidR="0092220D" w:rsidRPr="00D45640">
        <w:rPr>
          <w:rFonts w:ascii="Arial" w:hAnsi="Arial" w:cs="Arial"/>
          <w:sz w:val="22"/>
          <w:szCs w:val="22"/>
          <w:rPrChange w:id="209" w:author="Ari Fina Bintarti" w:date="2024-05-24T13:18:00Z">
            <w:rPr/>
          </w:rPrChange>
        </w:rPr>
        <w:t>We hypothesized that (</w:t>
      </w:r>
      <w:proofErr w:type="spellStart"/>
      <w:r w:rsidR="0092220D" w:rsidRPr="00D45640">
        <w:rPr>
          <w:rFonts w:ascii="Arial" w:hAnsi="Arial" w:cs="Arial"/>
          <w:sz w:val="22"/>
          <w:szCs w:val="22"/>
          <w:rPrChange w:id="210" w:author="Ari Fina Bintarti" w:date="2024-05-24T13:18:00Z">
            <w:rPr/>
          </w:rPrChange>
        </w:rPr>
        <w:t>i</w:t>
      </w:r>
      <w:proofErr w:type="spellEnd"/>
      <w:r w:rsidR="0092220D" w:rsidRPr="00D45640">
        <w:rPr>
          <w:rFonts w:ascii="Arial" w:hAnsi="Arial" w:cs="Arial"/>
          <w:sz w:val="22"/>
          <w:szCs w:val="22"/>
          <w:rPrChange w:id="211" w:author="Ari Fina Bintarti" w:date="2024-05-24T13:18:00Z">
            <w:rPr/>
          </w:rPrChange>
        </w:rPr>
        <w:t>)</w:t>
      </w:r>
      <w:r w:rsidRPr="00D45640">
        <w:rPr>
          <w:rFonts w:ascii="Arial" w:hAnsi="Arial" w:cs="Arial"/>
          <w:sz w:val="22"/>
          <w:szCs w:val="22"/>
          <w:rPrChange w:id="212" w:author="Ari Fina Bintarti" w:date="2024-05-24T13:18:00Z">
            <w:rPr/>
          </w:rPrChange>
        </w:rPr>
        <w:t xml:space="preserve"> the effect of drought on AO communities </w:t>
      </w:r>
      <w:r w:rsidR="0092220D" w:rsidRPr="00D45640">
        <w:rPr>
          <w:rFonts w:ascii="Arial" w:hAnsi="Arial" w:cs="Arial"/>
          <w:sz w:val="22"/>
          <w:szCs w:val="22"/>
          <w:rPrChange w:id="213" w:author="Ari Fina Bintarti" w:date="2024-05-24T13:18:00Z">
            <w:rPr/>
          </w:rPrChange>
        </w:rPr>
        <w:t xml:space="preserve">will </w:t>
      </w:r>
      <w:r w:rsidRPr="00D45640">
        <w:rPr>
          <w:rFonts w:ascii="Arial" w:hAnsi="Arial" w:cs="Arial"/>
          <w:sz w:val="22"/>
          <w:szCs w:val="22"/>
          <w:rPrChange w:id="214" w:author="Ari Fina Bintarti" w:date="2024-05-24T13:18:00Z">
            <w:rPr/>
          </w:rPrChange>
        </w:rPr>
        <w:t xml:space="preserve">depend on the cropping system, </w:t>
      </w:r>
      <w:r w:rsidR="0092220D" w:rsidRPr="00D45640">
        <w:rPr>
          <w:rFonts w:ascii="Arial" w:hAnsi="Arial" w:cs="Arial"/>
          <w:sz w:val="22"/>
          <w:szCs w:val="22"/>
          <w:rPrChange w:id="215" w:author="Ari Fina Bintarti" w:date="2024-05-24T13:18:00Z">
            <w:rPr/>
          </w:rPrChange>
        </w:rPr>
        <w:t>(ii)</w:t>
      </w:r>
      <w:r w:rsidR="00565E80" w:rsidRPr="00D45640">
        <w:rPr>
          <w:rFonts w:ascii="Arial" w:hAnsi="Arial" w:cs="Arial"/>
          <w:sz w:val="22"/>
          <w:szCs w:val="22"/>
          <w:rPrChange w:id="216" w:author="Ari Fina Bintarti" w:date="2024-05-24T13:18:00Z">
            <w:rPr/>
          </w:rPrChange>
        </w:rPr>
        <w:t xml:space="preserve"> the effect of drought will also be group specific</w:t>
      </w:r>
      <w:r w:rsidR="0092220D" w:rsidRPr="00D45640">
        <w:rPr>
          <w:rFonts w:ascii="Arial" w:hAnsi="Arial" w:cs="Arial"/>
          <w:sz w:val="22"/>
          <w:szCs w:val="22"/>
          <w:rPrChange w:id="217" w:author="Ari Fina Bintarti" w:date="2024-05-24T13:18:00Z">
            <w:rPr/>
          </w:rPrChange>
        </w:rPr>
        <w:t xml:space="preserve"> </w:t>
      </w:r>
      <w:r w:rsidRPr="00D45640">
        <w:rPr>
          <w:rFonts w:ascii="Arial" w:hAnsi="Arial" w:cs="Arial"/>
          <w:sz w:val="22"/>
          <w:szCs w:val="22"/>
          <w:rPrChange w:id="218" w:author="Ari Fina Bintarti" w:date="2024-05-24T13:18:00Z">
            <w:rPr/>
          </w:rPrChange>
        </w:rPr>
        <w:t xml:space="preserve">given the </w:t>
      </w:r>
      <w:r w:rsidR="00565E80" w:rsidRPr="00D45640">
        <w:rPr>
          <w:rFonts w:ascii="Arial" w:hAnsi="Arial" w:cs="Arial"/>
          <w:sz w:val="22"/>
          <w:szCs w:val="22"/>
          <w:rPrChange w:id="219" w:author="Ari Fina Bintarti" w:date="2024-05-24T13:18:00Z">
            <w:rPr/>
          </w:rPrChange>
        </w:rPr>
        <w:t xml:space="preserve">physiological </w:t>
      </w:r>
      <w:r w:rsidRPr="00D45640">
        <w:rPr>
          <w:rFonts w:ascii="Arial" w:hAnsi="Arial" w:cs="Arial"/>
          <w:sz w:val="22"/>
          <w:szCs w:val="22"/>
          <w:rPrChange w:id="220" w:author="Ari Fina Bintarti" w:date="2024-05-24T13:18:00Z">
            <w:rPr/>
          </w:rPrChange>
        </w:rPr>
        <w:t xml:space="preserve">differences among AO groups, </w:t>
      </w:r>
      <w:r w:rsidR="00EC0C71" w:rsidRPr="00D45640">
        <w:rPr>
          <w:rFonts w:ascii="Arial" w:hAnsi="Arial" w:cs="Arial"/>
          <w:sz w:val="22"/>
          <w:szCs w:val="22"/>
          <w:rPrChange w:id="221" w:author="Ari Fina Bintarti" w:date="2024-05-24T13:18:00Z">
            <w:rPr/>
          </w:rPrChange>
        </w:rPr>
        <w:t>and (iii) the</w:t>
      </w:r>
      <w:r w:rsidR="00565E80" w:rsidRPr="00D45640">
        <w:rPr>
          <w:rFonts w:ascii="Arial" w:hAnsi="Arial" w:cs="Arial"/>
          <w:sz w:val="22"/>
          <w:szCs w:val="22"/>
          <w:rPrChange w:id="222" w:author="Ari Fina Bintarti" w:date="2024-05-24T13:18:00Z">
            <w:rPr/>
          </w:rPrChange>
        </w:rPr>
        <w:t xml:space="preserve"> response of AO will differ between the</w:t>
      </w:r>
      <w:r w:rsidR="00EC0C71" w:rsidRPr="00D45640">
        <w:rPr>
          <w:rFonts w:ascii="Arial" w:hAnsi="Arial" w:cs="Arial"/>
          <w:sz w:val="22"/>
          <w:szCs w:val="22"/>
          <w:rPrChange w:id="223" w:author="Ari Fina Bintarti" w:date="2024-05-24T13:18:00Z">
            <w:rPr/>
          </w:rPrChange>
        </w:rPr>
        <w:t xml:space="preserve"> rhizosphere and bulk soil</w:t>
      </w:r>
      <w:r w:rsidR="0092220D" w:rsidRPr="00D45640">
        <w:rPr>
          <w:rFonts w:ascii="Arial" w:hAnsi="Arial" w:cs="Arial"/>
          <w:sz w:val="22"/>
          <w:szCs w:val="22"/>
          <w:rPrChange w:id="224" w:author="Ari Fina Bintarti" w:date="2024-05-24T13:18:00Z">
            <w:rPr/>
          </w:rPrChange>
        </w:rPr>
        <w:t>.</w:t>
      </w:r>
    </w:p>
    <w:p w14:paraId="0C89AD3F" w14:textId="77777777" w:rsidR="00772E22" w:rsidRPr="009B519C" w:rsidRDefault="00772E22" w:rsidP="0063031D">
      <w:pPr>
        <w:spacing w:after="0" w:line="480" w:lineRule="auto"/>
        <w:jc w:val="both"/>
        <w:rPr>
          <w:rFonts w:ascii="Arial" w:hAnsi="Arial" w:cs="Arial"/>
          <w:b/>
          <w:bCs/>
        </w:rPr>
      </w:pPr>
    </w:p>
    <w:p w14:paraId="1CC77F2B" w14:textId="2CEB48D8" w:rsidR="001A1821" w:rsidRPr="00C516A5" w:rsidRDefault="00A54115">
      <w:pPr>
        <w:pStyle w:val="ListParagraph"/>
        <w:numPr>
          <w:ilvl w:val="0"/>
          <w:numId w:val="15"/>
        </w:numPr>
        <w:spacing w:line="480" w:lineRule="auto"/>
        <w:ind w:left="360"/>
        <w:jc w:val="both"/>
        <w:rPr>
          <w:rFonts w:ascii="Arial" w:hAnsi="Arial" w:cs="Arial"/>
          <w:b/>
          <w:bCs/>
          <w:rPrChange w:id="225" w:author="Ari Fina Bintarti" w:date="2024-05-24T09:47:00Z">
            <w:rPr/>
          </w:rPrChange>
        </w:rPr>
        <w:pPrChange w:id="226" w:author="Ari Fina Bintarti" w:date="2024-05-24T09:48:00Z">
          <w:pPr>
            <w:spacing w:after="0" w:line="480" w:lineRule="auto"/>
            <w:jc w:val="both"/>
          </w:pPr>
        </w:pPrChange>
      </w:pPr>
      <w:del w:id="227" w:author="Ari Fina Bintarti" w:date="2024-05-24T09:47:00Z">
        <w:r w:rsidRPr="00C516A5" w:rsidDel="00C516A5">
          <w:rPr>
            <w:rFonts w:ascii="Arial" w:hAnsi="Arial" w:cs="Arial"/>
            <w:b/>
            <w:bCs/>
            <w:rPrChange w:id="228" w:author="Ari Fina Bintarti" w:date="2024-05-24T09:47:00Z">
              <w:rPr/>
            </w:rPrChange>
          </w:rPr>
          <w:delText>METHODS</w:delText>
        </w:r>
      </w:del>
      <w:ins w:id="229" w:author="Ari Fina Bintarti" w:date="2024-05-24T09:47:00Z">
        <w:r w:rsidR="00C516A5" w:rsidRPr="00C516A5">
          <w:rPr>
            <w:rFonts w:ascii="Arial" w:hAnsi="Arial" w:cs="Arial"/>
            <w:b/>
            <w:bCs/>
            <w:rPrChange w:id="230" w:author="Ari Fina Bintarti" w:date="2024-05-24T09:47:00Z">
              <w:rPr/>
            </w:rPrChange>
          </w:rPr>
          <w:t>M</w:t>
        </w:r>
        <w:r w:rsidR="00C516A5">
          <w:rPr>
            <w:rFonts w:ascii="Arial" w:hAnsi="Arial" w:cs="Arial"/>
            <w:b/>
            <w:bCs/>
          </w:rPr>
          <w:t>aterials and Methods</w:t>
        </w:r>
      </w:ins>
    </w:p>
    <w:p w14:paraId="2C665A75" w14:textId="77777777" w:rsidR="00DD65DA" w:rsidRPr="00157A05" w:rsidRDefault="00DD65DA" w:rsidP="0063031D">
      <w:pPr>
        <w:spacing w:after="0" w:line="480" w:lineRule="auto"/>
        <w:jc w:val="both"/>
        <w:rPr>
          <w:rFonts w:ascii="Arial" w:hAnsi="Arial" w:cs="Arial"/>
          <w:b/>
          <w:bCs/>
        </w:rPr>
      </w:pPr>
    </w:p>
    <w:p w14:paraId="6DA8F911" w14:textId="0EA8FD97" w:rsidR="007B32D3" w:rsidRDefault="00A54115" w:rsidP="000A085A">
      <w:pPr>
        <w:pStyle w:val="ListParagraph"/>
        <w:numPr>
          <w:ilvl w:val="1"/>
          <w:numId w:val="15"/>
        </w:numPr>
        <w:spacing w:line="480" w:lineRule="auto"/>
        <w:ind w:left="540" w:hanging="540"/>
        <w:jc w:val="both"/>
        <w:rPr>
          <w:ins w:id="231" w:author="Ari Fina Bintarti" w:date="2024-05-24T09:57:00Z"/>
          <w:rFonts w:ascii="Arial" w:hAnsi="Arial" w:cs="Arial"/>
          <w:i/>
          <w:iCs/>
        </w:rPr>
      </w:pPr>
      <w:r w:rsidRPr="00B87AC4">
        <w:rPr>
          <w:rFonts w:ascii="Arial" w:hAnsi="Arial" w:cs="Arial"/>
          <w:i/>
          <w:iCs/>
          <w:rPrChange w:id="232" w:author="Ari Fina Bintarti" w:date="2024-05-24T09:57:00Z">
            <w:rPr/>
          </w:rPrChange>
        </w:rPr>
        <w:t xml:space="preserve">Experimental design </w:t>
      </w:r>
      <w:r w:rsidR="00C52AF9" w:rsidRPr="00B87AC4">
        <w:rPr>
          <w:rFonts w:ascii="Arial" w:hAnsi="Arial" w:cs="Arial"/>
          <w:i/>
          <w:iCs/>
          <w:rPrChange w:id="233" w:author="Ari Fina Bintarti" w:date="2024-05-24T09:57:00Z">
            <w:rPr/>
          </w:rPrChange>
        </w:rPr>
        <w:t xml:space="preserve">and </w:t>
      </w:r>
      <w:r w:rsidRPr="00B87AC4">
        <w:rPr>
          <w:rFonts w:ascii="Arial" w:hAnsi="Arial" w:cs="Arial"/>
          <w:i/>
          <w:iCs/>
          <w:rPrChange w:id="234" w:author="Ari Fina Bintarti" w:date="2024-05-24T09:57:00Z">
            <w:rPr/>
          </w:rPrChange>
        </w:rPr>
        <w:t>soil sampling</w:t>
      </w:r>
    </w:p>
    <w:p w14:paraId="10119901" w14:textId="77777777" w:rsidR="000A085A" w:rsidRPr="00B87AC4" w:rsidRDefault="000A085A">
      <w:pPr>
        <w:pStyle w:val="ListParagraph"/>
        <w:spacing w:line="480" w:lineRule="auto"/>
        <w:ind w:left="540"/>
        <w:jc w:val="both"/>
        <w:rPr>
          <w:rFonts w:ascii="Arial" w:hAnsi="Arial" w:cs="Arial"/>
          <w:i/>
          <w:iCs/>
          <w:rPrChange w:id="235" w:author="Ari Fina Bintarti" w:date="2024-05-24T09:57:00Z">
            <w:rPr/>
          </w:rPrChange>
        </w:rPr>
        <w:pPrChange w:id="236" w:author="Ari Fina Bintarti" w:date="2024-05-24T09:57:00Z">
          <w:pPr>
            <w:spacing w:after="0" w:line="480" w:lineRule="auto"/>
            <w:jc w:val="both"/>
          </w:pPr>
        </w:pPrChange>
      </w:pPr>
    </w:p>
    <w:p w14:paraId="0667F4B8" w14:textId="31DE7F69" w:rsidR="007B32D3" w:rsidDel="000A085A" w:rsidRDefault="008618B6" w:rsidP="000A085A">
      <w:pPr>
        <w:spacing w:after="0" w:line="480" w:lineRule="auto"/>
        <w:ind w:firstLine="360"/>
        <w:jc w:val="both"/>
        <w:rPr>
          <w:del w:id="237" w:author="Ari Fina Bintarti" w:date="2024-05-24T09:58:00Z"/>
          <w:rFonts w:ascii="Arial" w:hAnsi="Arial" w:cs="Arial"/>
          <w:color w:val="000000" w:themeColor="text1"/>
        </w:rPr>
      </w:pPr>
      <w:r w:rsidRPr="00157A05">
        <w:rPr>
          <w:rFonts w:ascii="Arial" w:hAnsi="Arial" w:cs="Arial"/>
          <w:color w:val="000000" w:themeColor="text1"/>
        </w:rPr>
        <w:t>Th</w:t>
      </w:r>
      <w:r w:rsidR="00304493" w:rsidRPr="00157A05">
        <w:rPr>
          <w:rFonts w:ascii="Arial" w:hAnsi="Arial" w:cs="Arial"/>
          <w:color w:val="000000" w:themeColor="text1"/>
        </w:rPr>
        <w:t>e</w:t>
      </w:r>
      <w:r w:rsidR="00292936" w:rsidRPr="00157A05">
        <w:rPr>
          <w:rFonts w:ascii="Arial" w:hAnsi="Arial" w:cs="Arial"/>
          <w:color w:val="000000" w:themeColor="text1"/>
        </w:rPr>
        <w:t xml:space="preserve"> rain-out</w:t>
      </w:r>
      <w:r w:rsidR="00061F15" w:rsidRPr="00157A05">
        <w:rPr>
          <w:rFonts w:ascii="Arial" w:hAnsi="Arial" w:cs="Arial"/>
          <w:color w:val="000000" w:themeColor="text1"/>
        </w:rPr>
        <w:t xml:space="preserve"> shelter</w:t>
      </w:r>
      <w:r w:rsidR="00292936" w:rsidRPr="00157A05">
        <w:rPr>
          <w:rFonts w:ascii="Arial" w:hAnsi="Arial" w:cs="Arial"/>
          <w:color w:val="000000" w:themeColor="text1"/>
        </w:rPr>
        <w:t xml:space="preserve"> </w:t>
      </w:r>
      <w:r w:rsidR="00304493" w:rsidRPr="00157A05">
        <w:rPr>
          <w:rFonts w:ascii="Arial" w:hAnsi="Arial" w:cs="Arial"/>
          <w:color w:val="000000" w:themeColor="text1"/>
        </w:rPr>
        <w:t>study</w:t>
      </w:r>
      <w:r w:rsidRPr="00157A05">
        <w:rPr>
          <w:rFonts w:ascii="Arial" w:hAnsi="Arial" w:cs="Arial"/>
          <w:color w:val="000000" w:themeColor="text1"/>
        </w:rPr>
        <w:t xml:space="preserve"> was </w:t>
      </w:r>
      <w:r w:rsidR="00CC7545" w:rsidRPr="00157A05">
        <w:rPr>
          <w:rFonts w:ascii="Arial" w:hAnsi="Arial" w:cs="Arial"/>
          <w:color w:val="000000" w:themeColor="text1"/>
        </w:rPr>
        <w:t>conducted</w:t>
      </w:r>
      <w:r w:rsidRPr="00157A05">
        <w:rPr>
          <w:rFonts w:ascii="Arial" w:hAnsi="Arial" w:cs="Arial"/>
          <w:color w:val="000000" w:themeColor="text1"/>
        </w:rPr>
        <w:t xml:space="preserve"> in </w:t>
      </w:r>
      <w:r w:rsidR="00CF53B2" w:rsidRPr="00157A05">
        <w:rPr>
          <w:rFonts w:ascii="Arial" w:hAnsi="Arial" w:cs="Arial"/>
          <w:color w:val="000000" w:themeColor="text1"/>
        </w:rPr>
        <w:t xml:space="preserve">2021 to </w:t>
      </w:r>
      <w:r w:rsidR="00834485" w:rsidRPr="00157A05">
        <w:rPr>
          <w:rFonts w:ascii="Arial" w:hAnsi="Arial" w:cs="Arial"/>
          <w:color w:val="000000" w:themeColor="text1"/>
        </w:rPr>
        <w:t xml:space="preserve">2022 at </w:t>
      </w:r>
      <w:r w:rsidRPr="00157A05">
        <w:rPr>
          <w:rFonts w:ascii="Arial" w:hAnsi="Arial" w:cs="Arial"/>
          <w:color w:val="000000" w:themeColor="text1"/>
        </w:rPr>
        <w:t xml:space="preserve">the </w:t>
      </w:r>
      <w:r w:rsidR="001A1382" w:rsidRPr="00157A05">
        <w:rPr>
          <w:rFonts w:ascii="Arial" w:hAnsi="Arial" w:cs="Arial"/>
          <w:color w:val="000000" w:themeColor="text1"/>
        </w:rPr>
        <w:t>DOK</w:t>
      </w:r>
      <w:del w:id="238" w:author="Ari Fina Bintarti" w:date="2024-05-24T14:11:00Z">
        <w:r w:rsidR="003622EC" w:rsidRPr="00157A05" w:rsidDel="006B00FF">
          <w:rPr>
            <w:rFonts w:ascii="Arial" w:hAnsi="Arial" w:cs="Arial"/>
            <w:color w:val="000000" w:themeColor="text1"/>
          </w:rPr>
          <w:delText xml:space="preserve"> (</w:delText>
        </w:r>
        <w:r w:rsidR="00292936" w:rsidRPr="00157A05" w:rsidDel="006B00FF">
          <w:rPr>
            <w:rFonts w:ascii="Arial" w:hAnsi="Arial" w:cs="Arial"/>
            <w:color w:val="000000" w:themeColor="text1"/>
          </w:rPr>
          <w:delText>bio-Dynamic, bio-Organic, and “Konventionell”</w:delText>
        </w:r>
        <w:r w:rsidR="003622EC" w:rsidRPr="00157A05" w:rsidDel="006B00FF">
          <w:rPr>
            <w:rFonts w:ascii="Arial" w:hAnsi="Arial" w:cs="Arial"/>
            <w:color w:val="000000" w:themeColor="text1"/>
          </w:rPr>
          <w:delText>)</w:delText>
        </w:r>
      </w:del>
      <w:r w:rsidR="001A1382" w:rsidRPr="00157A05">
        <w:rPr>
          <w:rFonts w:ascii="Arial" w:hAnsi="Arial" w:cs="Arial"/>
          <w:color w:val="000000" w:themeColor="text1"/>
        </w:rPr>
        <w:t xml:space="preserve"> </w:t>
      </w:r>
      <w:r w:rsidR="00942399" w:rsidRPr="00157A05">
        <w:rPr>
          <w:rFonts w:ascii="Arial" w:hAnsi="Arial" w:cs="Arial"/>
          <w:color w:val="000000" w:themeColor="text1"/>
        </w:rPr>
        <w:t xml:space="preserve">long-term </w:t>
      </w:r>
      <w:r w:rsidR="00834485" w:rsidRPr="00157A05">
        <w:rPr>
          <w:rFonts w:ascii="Arial" w:hAnsi="Arial" w:cs="Arial"/>
          <w:color w:val="000000" w:themeColor="text1"/>
        </w:rPr>
        <w:t xml:space="preserve">experimental </w:t>
      </w:r>
      <w:r w:rsidR="001A1382" w:rsidRPr="00157A05">
        <w:rPr>
          <w:rFonts w:ascii="Arial" w:hAnsi="Arial" w:cs="Arial"/>
          <w:color w:val="000000" w:themeColor="text1"/>
        </w:rPr>
        <w:t>field</w:t>
      </w:r>
      <w:r w:rsidR="00292936" w:rsidRPr="00157A05">
        <w:rPr>
          <w:rFonts w:ascii="Arial" w:hAnsi="Arial" w:cs="Arial"/>
          <w:color w:val="000000" w:themeColor="text1"/>
        </w:rPr>
        <w:t xml:space="preserve"> at Therwill, Switzerland. The field</w:t>
      </w:r>
      <w:r w:rsidRPr="00157A05">
        <w:rPr>
          <w:rFonts w:ascii="Arial" w:hAnsi="Arial" w:cs="Arial"/>
          <w:color w:val="000000" w:themeColor="text1"/>
        </w:rPr>
        <w:t xml:space="preserve"> has </w:t>
      </w:r>
      <w:r w:rsidR="00B65FE7" w:rsidRPr="00157A05">
        <w:rPr>
          <w:rFonts w:ascii="Arial" w:hAnsi="Arial" w:cs="Arial"/>
          <w:color w:val="000000" w:themeColor="text1"/>
        </w:rPr>
        <w:t>been</w:t>
      </w:r>
      <w:r w:rsidR="00834485" w:rsidRPr="00157A05">
        <w:rPr>
          <w:rFonts w:ascii="Arial" w:hAnsi="Arial" w:cs="Arial"/>
          <w:color w:val="000000" w:themeColor="text1"/>
        </w:rPr>
        <w:t xml:space="preserve"> </w:t>
      </w:r>
      <w:r w:rsidR="00942399">
        <w:rPr>
          <w:rFonts w:ascii="Arial" w:hAnsi="Arial" w:cs="Arial"/>
          <w:color w:val="000000" w:themeColor="text1"/>
        </w:rPr>
        <w:t>established</w:t>
      </w:r>
      <w:r w:rsidR="00942399" w:rsidRPr="00157A05">
        <w:rPr>
          <w:rFonts w:ascii="Arial" w:hAnsi="Arial" w:cs="Arial"/>
          <w:color w:val="000000" w:themeColor="text1"/>
        </w:rPr>
        <w:t xml:space="preserve"> </w:t>
      </w:r>
      <w:r w:rsidR="00942399">
        <w:rPr>
          <w:rFonts w:ascii="Arial" w:hAnsi="Arial" w:cs="Arial"/>
          <w:color w:val="000000" w:themeColor="text1"/>
        </w:rPr>
        <w:t>in</w:t>
      </w:r>
      <w:r w:rsidR="00D17154" w:rsidRPr="00157A05">
        <w:rPr>
          <w:rFonts w:ascii="Arial" w:hAnsi="Arial" w:cs="Arial"/>
          <w:color w:val="000000" w:themeColor="text1"/>
        </w:rPr>
        <w:t xml:space="preserve"> 1978</w:t>
      </w:r>
      <w:r w:rsidR="004874BD" w:rsidRPr="00157A05">
        <w:rPr>
          <w:rFonts w:ascii="Arial" w:hAnsi="Arial" w:cs="Arial"/>
          <w:color w:val="000000" w:themeColor="text1"/>
        </w:rPr>
        <w:t xml:space="preserve"> </w:t>
      </w:r>
      <w:r w:rsidR="00D65AC0" w:rsidRPr="00157A05">
        <w:rPr>
          <w:rFonts w:ascii="Arial" w:hAnsi="Arial" w:cs="Arial"/>
          <w:color w:val="000000" w:themeColor="text1"/>
        </w:rPr>
        <w:t>under</w:t>
      </w:r>
      <w:r w:rsidRPr="00157A05">
        <w:rPr>
          <w:rFonts w:ascii="Arial" w:hAnsi="Arial" w:cs="Arial"/>
          <w:color w:val="000000" w:themeColor="text1"/>
        </w:rPr>
        <w:t xml:space="preserve"> </w:t>
      </w:r>
      <w:r w:rsidR="00304493" w:rsidRPr="00157A05">
        <w:rPr>
          <w:rFonts w:ascii="Arial" w:hAnsi="Arial" w:cs="Arial"/>
          <w:color w:val="000000" w:themeColor="text1"/>
        </w:rPr>
        <w:t>five</w:t>
      </w:r>
      <w:r w:rsidR="00B73914" w:rsidRPr="00157A05">
        <w:rPr>
          <w:rFonts w:ascii="Arial" w:hAnsi="Arial" w:cs="Arial"/>
          <w:color w:val="000000" w:themeColor="text1"/>
        </w:rPr>
        <w:t xml:space="preserve"> cropping systems received</w:t>
      </w:r>
      <w:r w:rsidR="00304493" w:rsidRPr="00157A05">
        <w:rPr>
          <w:rFonts w:ascii="Arial" w:hAnsi="Arial" w:cs="Arial"/>
          <w:color w:val="000000" w:themeColor="text1"/>
        </w:rPr>
        <w:t xml:space="preserve"> </w:t>
      </w:r>
      <w:r w:rsidRPr="00157A05">
        <w:rPr>
          <w:rFonts w:ascii="Arial" w:hAnsi="Arial" w:cs="Arial"/>
          <w:color w:val="000000" w:themeColor="text1"/>
        </w:rPr>
        <w:t xml:space="preserve">different </w:t>
      </w:r>
      <w:r w:rsidR="00C45695" w:rsidRPr="00157A05">
        <w:rPr>
          <w:rFonts w:ascii="Arial" w:hAnsi="Arial" w:cs="Arial"/>
          <w:color w:val="000000" w:themeColor="text1"/>
        </w:rPr>
        <w:t>f</w:t>
      </w:r>
      <w:r w:rsidR="00DE2B17" w:rsidRPr="00157A05">
        <w:rPr>
          <w:rFonts w:ascii="Arial" w:hAnsi="Arial" w:cs="Arial"/>
          <w:color w:val="000000" w:themeColor="text1"/>
        </w:rPr>
        <w:t xml:space="preserve">ertilization </w:t>
      </w:r>
      <w:r w:rsidR="00ED08DB" w:rsidRPr="00157A05">
        <w:rPr>
          <w:rFonts w:ascii="Arial" w:hAnsi="Arial" w:cs="Arial"/>
          <w:color w:val="000000" w:themeColor="text1"/>
        </w:rPr>
        <w:t xml:space="preserve">and pesticide </w:t>
      </w:r>
      <w:r w:rsidR="00DE2B17" w:rsidRPr="00157A05">
        <w:rPr>
          <w:rFonts w:ascii="Arial" w:hAnsi="Arial" w:cs="Arial"/>
          <w:color w:val="000000" w:themeColor="text1"/>
        </w:rPr>
        <w:t>management</w:t>
      </w:r>
      <w:r w:rsidRPr="00157A05">
        <w:rPr>
          <w:rFonts w:ascii="Arial" w:hAnsi="Arial" w:cs="Arial"/>
          <w:color w:val="000000" w:themeColor="text1"/>
        </w:rPr>
        <w:t xml:space="preserve"> </w:t>
      </w:r>
      <w:r w:rsidR="001A1382" w:rsidRPr="00157A05">
        <w:rPr>
          <w:rFonts w:ascii="Arial" w:hAnsi="Arial" w:cs="Arial"/>
          <w:color w:val="000000" w:themeColor="text1"/>
        </w:rPr>
        <w:t>systems</w:t>
      </w:r>
      <w:ins w:id="239" w:author="Ari Fina Bintarti" w:date="2024-05-24T14:12:00Z">
        <w:r w:rsidR="000901D6">
          <w:rPr>
            <w:rFonts w:ascii="Arial" w:hAnsi="Arial" w:cs="Arial"/>
            <w:color w:val="000000" w:themeColor="text1"/>
          </w:rPr>
          <w:t xml:space="preserve"> </w:t>
        </w:r>
      </w:ins>
      <w:r w:rsidR="000901D6">
        <w:rPr>
          <w:rFonts w:ascii="Arial" w:hAnsi="Arial" w:cs="Arial"/>
          <w:color w:val="000000" w:themeColor="text1"/>
        </w:rPr>
        <w:fldChar w:fldCharType="begin"/>
      </w:r>
      <w:r w:rsidR="000901D6">
        <w:rPr>
          <w:rFonts w:ascii="Arial" w:hAnsi="Arial" w:cs="Arial"/>
          <w:color w:val="000000" w:themeColor="text1"/>
        </w:rPr>
        <w:instrText xml:space="preserve"> ADDIN ZOTERO_ITEM CSL_CITATION {"citationID":"JgXLyuXJ","properties":{"formattedCitation":"(Maeder et al., 2002)","plainCitation":"(Maeder et al., 2002)","noteIndex":0},"citationItems":[{"id":249,"uris":["http://zotero.org/users/local/4LgJUJlW/items/SFIY93UN"],"itemData":{"id":249,"type":"article-journal","abstract":"An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inputs.","container-title":"Science","DOI":"10.1126/science.1071148","ISSN":"0036-8075, 1095-9203","issue":"5573","journalAbbreviation":"Science","language":"en","page":"1694-1697","source":"DOI.org (Crossref)","title":"Soil Fertility and Biodiversity in Organic Farming","volume":"296","author":[{"family":"Maeder","given":"Paul"},{"family":"Fliessbach","given":"Andreas"},{"family":"Dubois","given":"David"},{"family":"Gunst","given":"Lucie"},{"family":"Fried","given":"Padruot"},{"family":"Niggli","given":"Urs"}],"issued":{"date-parts":[["2002",5,31]]}}}],"schema":"https://github.com/citation-style-language/schema/raw/master/csl-citation.json"} </w:instrText>
      </w:r>
      <w:r w:rsidR="000901D6">
        <w:rPr>
          <w:rFonts w:ascii="Arial" w:hAnsi="Arial" w:cs="Arial"/>
          <w:color w:val="000000" w:themeColor="text1"/>
        </w:rPr>
        <w:fldChar w:fldCharType="separate"/>
      </w:r>
      <w:r w:rsidR="000901D6">
        <w:rPr>
          <w:rFonts w:ascii="Arial" w:hAnsi="Arial" w:cs="Arial"/>
          <w:noProof/>
          <w:color w:val="000000" w:themeColor="text1"/>
        </w:rPr>
        <w:t>(Maeder et al., 2002)</w:t>
      </w:r>
      <w:r w:rsidR="000901D6">
        <w:rPr>
          <w:rFonts w:ascii="Arial" w:hAnsi="Arial" w:cs="Arial"/>
          <w:color w:val="000000" w:themeColor="text1"/>
        </w:rPr>
        <w:fldChar w:fldCharType="end"/>
      </w:r>
      <w:del w:id="240" w:author="Ari Fina Bintarti" w:date="2024-05-24T13:29:00Z">
        <w:r w:rsidR="009A6DA1" w:rsidRPr="000901D6" w:rsidDel="009A6DA1">
          <w:rPr>
            <w:rFonts w:ascii="Arial" w:hAnsi="Arial" w:cs="Arial"/>
            <w:color w:val="000000" w:themeColor="text1"/>
          </w:rPr>
          <w:fldChar w:fldCharType="begin"/>
        </w:r>
        <w:r w:rsidR="009A6DA1" w:rsidRPr="000901D6" w:rsidDel="009A6DA1">
          <w:rPr>
            <w:rFonts w:ascii="Arial" w:hAnsi="Arial" w:cs="Arial"/>
            <w:color w:val="000000" w:themeColor="text1"/>
          </w:rPr>
          <w:delInstrText xml:space="preserve"> ADDIN ZOTERO_ITEM CSL_CITATION {"citationID":"Q02djY4H","properties":{"formattedCitation":"(M. Hartmann et al., 2015a; Maeder et al., 2002)","plainCitation":"(M. Hartmann et al., 2015a; Maeder et al., 2002)","noteIndex":0},"citationItems":[{"id":225,"uris":["http://zotero.org/users/local/4LgJUJlW/items/D3IE7F86"],"itemData":{"id":225,"type":"article-journal","abstract":"Abstract\n            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Journal","DOI":"10.1038/ismej.2014.210","ISSN":"1751-7362, 1751-7370","issue":"5","language":"en","license":"https://creativecommons.org/licenses/by-nc-sa/3.0/","page":"1177-1194","source":"DOI.org (Crossref)","title":"Distinct soil microbial diversity under long-term organic and conventional farming","volume":"9","author":[{"family":"Hartmann","given":"Martin"},{"family":"Frey","given":"Beat"},{"family":"Mayer","given":"Jochen"},{"family":"Mäder","given":"Paul"},{"family":"Widmer","given":"Franco"}],"issued":{"date-parts":[["2015",5,1]]}}},{"id":249,"uris":["http://zotero.org/users/local/4LgJUJlW/items/SFIY93UN"],"itemData":{"id":249,"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inputs.","container-title":"Science","DOI":"10.1126/science.1071148","ISSN":"0036-8075, 1095-9203","issue":"5573","journalAbbreviation":"Science","language":"en","page":"1694-1697","source":"DOI.org (Crossref)","title":"Soil Fertility and Biodiversity in Organic Farming","volume":"296","author":[{"family":"Maeder","given":"Paul"},{"family":"Fliessbach","given":"Andreas"},{"family":"Dubois","given":"David"},{"family":"Gunst","given":"Lucie"},{"family":"Fried","given":"Padruot"},{"family":"Niggli","given":"Urs"}],"issued":{"date-parts":[["2002",5,31]]}}}],"schema":"https://github.com/citation-style-language/schema/raw/master/csl-citation.json"} </w:delInstrText>
        </w:r>
        <w:r w:rsidR="009A6DA1" w:rsidRPr="000901D6" w:rsidDel="009A6DA1">
          <w:rPr>
            <w:rFonts w:ascii="Arial" w:hAnsi="Arial" w:cs="Arial"/>
            <w:color w:val="000000" w:themeColor="text1"/>
          </w:rPr>
          <w:fldChar w:fldCharType="separate"/>
        </w:r>
        <w:r w:rsidR="009A6DA1" w:rsidRPr="000901D6" w:rsidDel="009A6DA1">
          <w:rPr>
            <w:rFonts w:ascii="Arial" w:hAnsi="Arial" w:cs="Arial"/>
            <w:noProof/>
            <w:color w:val="000000" w:themeColor="text1"/>
          </w:rPr>
          <w:delText>(M. Hartmann et al., 2015a; Maeder et al., 2002)</w:delText>
        </w:r>
        <w:r w:rsidR="009A6DA1" w:rsidRPr="000901D6" w:rsidDel="009A6DA1">
          <w:rPr>
            <w:rFonts w:ascii="Arial" w:hAnsi="Arial" w:cs="Arial"/>
            <w:color w:val="000000" w:themeColor="text1"/>
          </w:rPr>
          <w:fldChar w:fldCharType="end"/>
        </w:r>
      </w:del>
      <w:del w:id="241" w:author="Ari Fina Bintarti" w:date="2024-05-24T13:26:00Z">
        <w:r w:rsidR="009A6DA1" w:rsidRPr="000901D6" w:rsidDel="009A6DA1">
          <w:rPr>
            <w:rFonts w:ascii="Arial" w:hAnsi="Arial" w:cs="Arial"/>
            <w:color w:val="000000" w:themeColor="text1"/>
          </w:rPr>
          <w:fldChar w:fldCharType="begin"/>
        </w:r>
        <w:r w:rsidR="009A6DA1" w:rsidRPr="000901D6" w:rsidDel="009A6DA1">
          <w:rPr>
            <w:rFonts w:ascii="Arial" w:hAnsi="Arial" w:cs="Arial"/>
            <w:color w:val="000000" w:themeColor="text1"/>
          </w:rPr>
          <w:delInstrText xml:space="preserve"> ADDIN ZOTERO_ITEM CSL_CITATION {"citationID":"Wc286Os8","properties":{"formattedCitation":"(M. Hartmann et al., 2015a; Maeder et al., 2002a)","plainCitation":"(M. Hartmann et al., 2015a; Maeder et al., 2002a)","noteIndex":0},"citationItems":[{"id":249,"uris":["http://zotero.org/users/local/4LgJUJlW/items/SFIY93UN"],"itemData":{"id":249,"type":"article-journal","abstract":"An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inputs.","container-title":"Science","DOI":"10.1126/science.1071148","ISSN":"0036-8075, 1095-9203","issue":"5573","journalAbbreviation":"Science","language":"en","page":"1694-1697","source":"DOI.org (Crossref)","title":"Soil Fertility and Biodiversity in Organic Farming","volume":"296","author":[{"family":"Maeder","given":"Paul"},{"family":"Fliessbach","given":"Andreas"},{"family":"Dubois","given":"David"},{"family":"Gunst","given":"Lucie"},{"family":"Fried","given":"Padruot"},{"family":"Niggli","given":"Urs"}],"issued":{"date-parts":[["2002",5,31]]}}},{"id":225,"uris":["http://zotero.org/users/local/4LgJUJlW/items/D3IE7F86"],"itemData":{"id":225,"type":"article-journal","abstract":"Abstract\n            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Journal","DOI":"10.1038/ismej.2014.210","ISSN":"1751-7362, 1751-7370","issue":"5","language":"en","license":"https://creativecommons.org/licenses/by-nc-sa/3.0/","page":"1177-1194","source":"DOI.org (Crossref)","title":"Distinct soil microbial diversity under long-term organic and conventional farming","volume":"9","author":[{"family":"Hartmann","given":"Martin"},{"family":"Frey","given":"Beat"},{"family":"Mayer","given":"Jochen"},{"family":"Mäder","given":"Paul"},{"family":"Widmer","given":"Franco"}],"issued":{"date-parts":[["2015",5,1]]}}}],"schema":"https://github.com/citation-style-language/schema/raw/master/csl-citation.json"} </w:delInstrText>
        </w:r>
        <w:r w:rsidR="009A6DA1" w:rsidRPr="000901D6" w:rsidDel="009A6DA1">
          <w:rPr>
            <w:rFonts w:ascii="Arial" w:hAnsi="Arial" w:cs="Arial"/>
            <w:color w:val="000000" w:themeColor="text1"/>
          </w:rPr>
          <w:fldChar w:fldCharType="separate"/>
        </w:r>
        <w:r w:rsidR="009A6DA1" w:rsidRPr="000901D6" w:rsidDel="009A6DA1">
          <w:rPr>
            <w:rFonts w:ascii="Arial" w:hAnsi="Arial" w:cs="Arial"/>
            <w:noProof/>
            <w:color w:val="000000" w:themeColor="text1"/>
          </w:rPr>
          <w:delText>(M. Hartmann et al., 2015a; Maeder et al., 2002a)</w:delText>
        </w:r>
        <w:r w:rsidR="009A6DA1" w:rsidRPr="000901D6" w:rsidDel="009A6DA1">
          <w:rPr>
            <w:rFonts w:ascii="Arial" w:hAnsi="Arial" w:cs="Arial"/>
            <w:color w:val="000000" w:themeColor="text1"/>
          </w:rPr>
          <w:fldChar w:fldCharType="end"/>
        </w:r>
      </w:del>
      <w:del w:id="242" w:author="Ari Fina Bintarti" w:date="2024-05-24T13:24:00Z">
        <w:r w:rsidR="00B65FE7" w:rsidRPr="000901D6" w:rsidDel="009A6DA1">
          <w:rPr>
            <w:rFonts w:ascii="Arial" w:hAnsi="Arial" w:cs="Arial"/>
            <w:color w:val="000000" w:themeColor="text1"/>
          </w:rPr>
          <w:delText xml:space="preserve"> </w:delText>
        </w:r>
        <w:r w:rsidR="00AC6FA1" w:rsidRPr="000901D6" w:rsidDel="009A6DA1">
          <w:rPr>
            <w:rFonts w:ascii="Arial" w:hAnsi="Arial" w:cs="Arial"/>
            <w:color w:val="000000" w:themeColor="text1"/>
          </w:rPr>
          <w:fldChar w:fldCharType="begin"/>
        </w:r>
        <w:r w:rsidR="009A6DA1" w:rsidRPr="000901D6" w:rsidDel="009A6DA1">
          <w:rPr>
            <w:rFonts w:ascii="Arial" w:hAnsi="Arial" w:cs="Arial"/>
            <w:color w:val="000000" w:themeColor="text1"/>
          </w:rPr>
          <w:delInstrText xml:space="preserve"> ADDIN ZOTERO_ITEM CSL_CITATION {"citationID":"KEYkeY1u","properties":{"formattedCitation":"(M. Hartmann et al., 2015b; Maeder et al., 2002b)","plainCitation":"(M. Hartmann et al., 2015b; Maeder et al., 2002b)","noteIndex":0},"citationItems":[{"id":"KsWl1THP/sIMHbX7L","uris":["http://zotero.org/users/local/JetUa067/items/HTU679J3"],"itemData":{"id":80,"type":"article-journal","abstract":"Low-input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journal","DOI":"10.1038/ismej.2014.210","ISSN":"1751-7370","issue":"5","journalAbbreviation":"ISME J","language":"eng","note":"PMID: 25350160\nPMCID: PMC4409162","page":"1177-1194","source":"PubMed","title":"Distinct soil microbial diversity under long-term organic and conventional farming","volume":"9","author":[{"family":"Hartmann","given":"Martin"},{"family":"Frey","given":"Beat"},{"family":"Mayer","given":"Jochen"},{"family":"Mäder","given":"Paul"},{"family":"Widmer","given":"Franco"}],"issued":{"date-parts":[["2015",5]]}}},{"id":"KsWl1THP/0r6iWjQJ","uris":["http://zotero.org/users/local/JetUa067/items/SRB7ZNDW"],"itemData":{"id":83,"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inputs.","container-title":"Science","DOI":"10.1126/science.1071148","issue":"5573","note":"publisher: American Association for the Advancement of Science","page":"1694-1697","source":"science.org (Atypon)","title":"Soil Fertility and Biodiversity in Organic Farming","volume":"296","author":[{"family":"Maeder","given":"Paul"},{"family":"Fliessbach","given":"Andreas"},{"family":"Dubois","given":"David"},{"family":"Gunst","given":"Lucie"},{"family":"Fried","given":"Padruot"},{"family":"Niggli","given":"Urs"}],"issued":{"date-parts":[["2002",5,31]]}}}],"schema":"https://github.com/citation-style-language/schema/raw/master/csl-citation.json"} </w:delInstrText>
        </w:r>
        <w:r w:rsidR="00AC6FA1" w:rsidRPr="000901D6" w:rsidDel="009A6DA1">
          <w:rPr>
            <w:rFonts w:ascii="Arial" w:hAnsi="Arial" w:cs="Arial"/>
            <w:color w:val="000000" w:themeColor="text1"/>
          </w:rPr>
          <w:fldChar w:fldCharType="separate"/>
        </w:r>
        <w:r w:rsidR="009A6DA1" w:rsidRPr="000901D6" w:rsidDel="009A6DA1">
          <w:rPr>
            <w:rFonts w:ascii="Arial" w:hAnsi="Arial" w:cs="Arial"/>
          </w:rPr>
          <w:delText>(M. Hartmann et al., 2015b; Maeder et al., 2002b)</w:delText>
        </w:r>
        <w:r w:rsidR="00AC6FA1" w:rsidRPr="000901D6" w:rsidDel="009A6DA1">
          <w:rPr>
            <w:rFonts w:ascii="Arial" w:hAnsi="Arial" w:cs="Arial"/>
            <w:color w:val="000000" w:themeColor="text1"/>
          </w:rPr>
          <w:fldChar w:fldCharType="end"/>
        </w:r>
      </w:del>
      <w:r w:rsidRPr="000901D6">
        <w:rPr>
          <w:rFonts w:ascii="Arial" w:hAnsi="Arial" w:cs="Arial"/>
          <w:color w:val="000000" w:themeColor="text1"/>
        </w:rPr>
        <w:t>.</w:t>
      </w:r>
      <w:r w:rsidR="00DE2B17" w:rsidRPr="00157A05">
        <w:rPr>
          <w:rFonts w:ascii="Arial" w:hAnsi="Arial" w:cs="Arial"/>
        </w:rPr>
        <w:t xml:space="preserve"> </w:t>
      </w:r>
      <w:r w:rsidR="00DE2B17" w:rsidRPr="00157A05">
        <w:rPr>
          <w:rFonts w:ascii="Arial" w:hAnsi="Arial" w:cs="Arial"/>
          <w:color w:val="000000" w:themeColor="text1"/>
        </w:rPr>
        <w:t>For th</w:t>
      </w:r>
      <w:r w:rsidR="00304493" w:rsidRPr="00157A05">
        <w:rPr>
          <w:rFonts w:ascii="Arial" w:hAnsi="Arial" w:cs="Arial"/>
          <w:color w:val="000000" w:themeColor="text1"/>
        </w:rPr>
        <w:t>is study</w:t>
      </w:r>
      <w:r w:rsidR="00DE2B17" w:rsidRPr="00157A05">
        <w:rPr>
          <w:rFonts w:ascii="Arial" w:hAnsi="Arial" w:cs="Arial"/>
          <w:color w:val="000000" w:themeColor="text1"/>
        </w:rPr>
        <w:t xml:space="preserve">, three </w:t>
      </w:r>
      <w:r w:rsidR="00B73914" w:rsidRPr="00157A05">
        <w:rPr>
          <w:rFonts w:ascii="Arial" w:hAnsi="Arial" w:cs="Arial"/>
          <w:color w:val="000000" w:themeColor="text1"/>
        </w:rPr>
        <w:t>cropping systems</w:t>
      </w:r>
      <w:r w:rsidR="00DE2B17" w:rsidRPr="00157A05">
        <w:rPr>
          <w:rFonts w:ascii="Arial" w:hAnsi="Arial" w:cs="Arial"/>
          <w:color w:val="000000" w:themeColor="text1"/>
        </w:rPr>
        <w:t xml:space="preserve"> were chosen from the DOK trial:</w:t>
      </w:r>
      <w:r w:rsidR="008C28FA" w:rsidRPr="00157A05">
        <w:rPr>
          <w:rFonts w:ascii="Arial" w:hAnsi="Arial" w:cs="Arial"/>
          <w:color w:val="000000" w:themeColor="text1"/>
        </w:rPr>
        <w:t xml:space="preserve"> manured </w:t>
      </w:r>
      <w:r w:rsidR="00DE2B17" w:rsidRPr="00157A05">
        <w:rPr>
          <w:rFonts w:ascii="Arial" w:hAnsi="Arial" w:cs="Arial"/>
          <w:color w:val="000000" w:themeColor="text1"/>
        </w:rPr>
        <w:t>biodynamic (</w:t>
      </w:r>
      <w:r w:rsidR="00B73914" w:rsidRPr="00157A05">
        <w:rPr>
          <w:rFonts w:ascii="Arial" w:hAnsi="Arial" w:cs="Arial"/>
          <w:color w:val="000000" w:themeColor="text1"/>
        </w:rPr>
        <w:t>BIODYN</w:t>
      </w:r>
      <w:r w:rsidR="00DE2B17" w:rsidRPr="00157A05">
        <w:rPr>
          <w:rFonts w:ascii="Arial" w:hAnsi="Arial" w:cs="Arial"/>
          <w:color w:val="000000" w:themeColor="text1"/>
        </w:rPr>
        <w:t xml:space="preserve">), </w:t>
      </w:r>
      <w:r w:rsidR="008C28FA" w:rsidRPr="00157A05">
        <w:rPr>
          <w:rFonts w:ascii="Arial" w:hAnsi="Arial" w:cs="Arial"/>
          <w:color w:val="000000" w:themeColor="text1"/>
        </w:rPr>
        <w:t>m</w:t>
      </w:r>
      <w:r w:rsidR="008A2A2B">
        <w:rPr>
          <w:rFonts w:ascii="Arial" w:hAnsi="Arial" w:cs="Arial"/>
          <w:color w:val="000000" w:themeColor="text1"/>
        </w:rPr>
        <w:t>ixed-</w:t>
      </w:r>
      <w:r w:rsidR="00DE2B17" w:rsidRPr="00157A05">
        <w:rPr>
          <w:rFonts w:ascii="Arial" w:hAnsi="Arial" w:cs="Arial"/>
          <w:color w:val="000000" w:themeColor="text1"/>
        </w:rPr>
        <w:t>conventional (</w:t>
      </w:r>
      <w:r w:rsidR="00B73914" w:rsidRPr="00157A05">
        <w:rPr>
          <w:rFonts w:ascii="Arial" w:hAnsi="Arial" w:cs="Arial"/>
          <w:color w:val="000000" w:themeColor="text1"/>
        </w:rPr>
        <w:t>CONFYM)</w:t>
      </w:r>
      <w:r w:rsidR="00DE2B17" w:rsidRPr="00157A05">
        <w:rPr>
          <w:rFonts w:ascii="Arial" w:hAnsi="Arial" w:cs="Arial"/>
          <w:color w:val="000000" w:themeColor="text1"/>
        </w:rPr>
        <w:t>, and mineral-fertilized</w:t>
      </w:r>
      <w:r w:rsidR="008A2A2B">
        <w:rPr>
          <w:rFonts w:ascii="Arial" w:hAnsi="Arial" w:cs="Arial"/>
          <w:color w:val="000000" w:themeColor="text1"/>
        </w:rPr>
        <w:t xml:space="preserve"> conventional</w:t>
      </w:r>
      <w:r w:rsidR="00DE2B17" w:rsidRPr="00157A05">
        <w:rPr>
          <w:rFonts w:ascii="Arial" w:hAnsi="Arial" w:cs="Arial"/>
          <w:color w:val="000000" w:themeColor="text1"/>
        </w:rPr>
        <w:t xml:space="preserve"> (</w:t>
      </w:r>
      <w:r w:rsidR="00B73914" w:rsidRPr="00157A05">
        <w:rPr>
          <w:rFonts w:ascii="Arial" w:hAnsi="Arial" w:cs="Arial"/>
          <w:color w:val="000000" w:themeColor="text1"/>
        </w:rPr>
        <w:t>CONMIN</w:t>
      </w:r>
      <w:r w:rsidR="00DE2B17" w:rsidRPr="00157A05">
        <w:rPr>
          <w:rFonts w:ascii="Arial" w:hAnsi="Arial" w:cs="Arial"/>
          <w:color w:val="000000" w:themeColor="text1"/>
        </w:rPr>
        <w:t>)</w:t>
      </w:r>
      <w:ins w:id="243" w:author="Ari Fina Bintarti" w:date="2024-05-24T14:12:00Z">
        <w:r w:rsidR="000901D6">
          <w:rPr>
            <w:rFonts w:ascii="Arial" w:hAnsi="Arial" w:cs="Arial"/>
            <w:color w:val="000000" w:themeColor="text1"/>
          </w:rPr>
          <w:t xml:space="preserve"> </w:t>
        </w:r>
      </w:ins>
      <w:r w:rsidR="00B22B85">
        <w:rPr>
          <w:rFonts w:ascii="Arial" w:hAnsi="Arial" w:cs="Arial"/>
          <w:color w:val="000000" w:themeColor="text1"/>
        </w:rPr>
        <w:fldChar w:fldCharType="begin"/>
      </w:r>
      <w:r w:rsidR="00B22B85">
        <w:rPr>
          <w:rFonts w:ascii="Arial" w:hAnsi="Arial" w:cs="Arial"/>
          <w:color w:val="000000" w:themeColor="text1"/>
        </w:rPr>
        <w:instrText xml:space="preserve"> ADDIN ZOTERO_ITEM CSL_CITATION {"citationID":"1ybivjGc","properties":{"formattedCitation":"(Kost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B22B85">
        <w:rPr>
          <w:rFonts w:ascii="Arial" w:hAnsi="Arial" w:cs="Arial"/>
          <w:color w:val="000000" w:themeColor="text1"/>
        </w:rPr>
        <w:fldChar w:fldCharType="separate"/>
      </w:r>
      <w:r w:rsidR="00B22B85">
        <w:rPr>
          <w:rFonts w:ascii="Arial" w:hAnsi="Arial" w:cs="Arial"/>
          <w:noProof/>
          <w:color w:val="000000" w:themeColor="text1"/>
        </w:rPr>
        <w:t>(Kost et al., 2024)</w:t>
      </w:r>
      <w:r w:rsidR="00B22B85">
        <w:rPr>
          <w:rFonts w:ascii="Arial" w:hAnsi="Arial" w:cs="Arial"/>
          <w:color w:val="000000" w:themeColor="text1"/>
        </w:rPr>
        <w:fldChar w:fldCharType="end"/>
      </w:r>
      <w:del w:id="244" w:author="Ari Fina Bintarti" w:date="2024-05-24T14:13:00Z">
        <w:r w:rsidR="00DE2B17" w:rsidRPr="00157A05" w:rsidDel="00B22B85">
          <w:rPr>
            <w:rFonts w:ascii="Arial" w:hAnsi="Arial" w:cs="Arial"/>
            <w:color w:val="000000" w:themeColor="text1"/>
          </w:rPr>
          <w:delText xml:space="preserve"> </w:delText>
        </w:r>
        <w:r w:rsidR="008C28FA" w:rsidRPr="00157A05" w:rsidDel="00B22B85">
          <w:rPr>
            <w:rFonts w:ascii="Arial" w:hAnsi="Arial" w:cs="Arial"/>
            <w:color w:val="000000" w:themeColor="text1"/>
          </w:rPr>
          <w:fldChar w:fldCharType="begin"/>
        </w:r>
        <w:r w:rsidR="006B00FF" w:rsidDel="00B22B85">
          <w:rPr>
            <w:rFonts w:ascii="Arial" w:hAnsi="Arial" w:cs="Arial"/>
            <w:color w:val="000000" w:themeColor="text1"/>
          </w:rPr>
          <w:delInstrText xml:space="preserve"> ADDIN ZOTERO_ITEM CSL_CITATION {"citationID":"ZWTSqlgR","properties":{"formattedCitation":"(M. Hartmann et al., 2015b)","plainCitation":"(M. Hartmann et al., 2015b)","dontUpdate":true,"noteIndex":0},"citationItems":[{"id":"KsWl1THP/sIMHbX7L","uris":["http://zotero.org/users/local/JetUa067/items/HTU679J3"],"itemData":{"id":80,"type":"article-journal","abstract":"Low-input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journal","DOI":"10.1038/ismej.2014.210","ISSN":"1751-7370","issue":"5","journalAbbreviation":"ISME J","language":"eng","note":"PMID: 25350160\nPMCID: PMC4409162","page":"1177-1194","source":"PubMed","title":"Distinct soil microbial diversity under long-term organic and conventional farming","volume":"9","author":[{"family":"Hartmann","given":"Martin"},{"family":"Frey","given":"Beat"},{"family":"Mayer","given":"Jochen"},{"family":"Mäder","given":"Paul"},{"family":"Widmer","given":"Franco"}],"issued":{"date-parts":[["2015",5]]}}}],"schema":"https://github.com/citation-style-language/schema/raw/master/csl-citation.json"} </w:delInstrText>
        </w:r>
        <w:r w:rsidR="008C28FA" w:rsidRPr="00157A05" w:rsidDel="00B22B85">
          <w:rPr>
            <w:rFonts w:ascii="Arial" w:hAnsi="Arial" w:cs="Arial"/>
            <w:color w:val="000000" w:themeColor="text1"/>
          </w:rPr>
          <w:fldChar w:fldCharType="separate"/>
        </w:r>
      </w:del>
      <w:del w:id="245" w:author="Ari Fina Bintarti" w:date="2024-05-24T13:26:00Z">
        <w:r w:rsidR="00D45640" w:rsidDel="009A6DA1">
          <w:rPr>
            <w:rFonts w:ascii="Arial" w:hAnsi="Arial" w:cs="Arial"/>
          </w:rPr>
          <w:delText>(M. Hartmann et al., 2015b)</w:delText>
        </w:r>
      </w:del>
      <w:del w:id="246" w:author="Ari Fina Bintarti" w:date="2024-05-24T14:13:00Z">
        <w:r w:rsidR="008C28FA" w:rsidRPr="00157A05" w:rsidDel="00B22B85">
          <w:rPr>
            <w:rFonts w:ascii="Arial" w:hAnsi="Arial" w:cs="Arial"/>
            <w:color w:val="000000" w:themeColor="text1"/>
          </w:rPr>
          <w:fldChar w:fldCharType="end"/>
        </w:r>
      </w:del>
      <w:r w:rsidR="008C28FA" w:rsidRPr="00157A05">
        <w:rPr>
          <w:rFonts w:ascii="Arial" w:hAnsi="Arial" w:cs="Arial"/>
          <w:color w:val="000000" w:themeColor="text1"/>
        </w:rPr>
        <w:t xml:space="preserve">. </w:t>
      </w:r>
      <w:r w:rsidR="00AA7A7D" w:rsidRPr="00157A05">
        <w:rPr>
          <w:rFonts w:ascii="Arial" w:hAnsi="Arial" w:cs="Arial"/>
          <w:color w:val="000000" w:themeColor="text1"/>
        </w:rPr>
        <w:t xml:space="preserve">The study was performed </w:t>
      </w:r>
      <w:r w:rsidR="004C0887" w:rsidRPr="00157A05">
        <w:rPr>
          <w:rFonts w:ascii="Arial" w:hAnsi="Arial" w:cs="Arial"/>
          <w:color w:val="000000" w:themeColor="text1"/>
        </w:rPr>
        <w:t>using</w:t>
      </w:r>
      <w:r w:rsidR="00AA7A7D" w:rsidRPr="00157A05">
        <w:rPr>
          <w:rFonts w:ascii="Arial" w:hAnsi="Arial" w:cs="Arial"/>
          <w:color w:val="000000" w:themeColor="text1"/>
        </w:rPr>
        <w:t xml:space="preserve"> a strip-split-plot design</w:t>
      </w:r>
      <w:r w:rsidR="004C0887" w:rsidRPr="00157A05">
        <w:rPr>
          <w:rFonts w:ascii="Arial" w:hAnsi="Arial" w:cs="Arial"/>
          <w:color w:val="000000" w:themeColor="text1"/>
        </w:rPr>
        <w:t>,</w:t>
      </w:r>
      <w:r w:rsidR="00AA7A7D" w:rsidRPr="00157A05">
        <w:rPr>
          <w:rFonts w:ascii="Arial" w:hAnsi="Arial" w:cs="Arial"/>
          <w:color w:val="000000" w:themeColor="text1"/>
        </w:rPr>
        <w:t xml:space="preserve"> with</w:t>
      </w:r>
      <w:r w:rsidR="00CB2DF6" w:rsidRPr="00157A05">
        <w:rPr>
          <w:rFonts w:ascii="Arial" w:hAnsi="Arial" w:cs="Arial"/>
          <w:color w:val="000000" w:themeColor="text1"/>
        </w:rPr>
        <w:t xml:space="preserve"> </w:t>
      </w:r>
      <w:r w:rsidR="00460C57">
        <w:rPr>
          <w:rFonts w:ascii="Arial" w:hAnsi="Arial" w:cs="Arial"/>
          <w:color w:val="000000" w:themeColor="text1"/>
        </w:rPr>
        <w:t xml:space="preserve">the </w:t>
      </w:r>
      <w:r w:rsidR="003A57A3" w:rsidRPr="00157A05">
        <w:rPr>
          <w:rFonts w:ascii="Arial" w:hAnsi="Arial" w:cs="Arial"/>
          <w:color w:val="000000" w:themeColor="text1"/>
        </w:rPr>
        <w:t>3</w:t>
      </w:r>
      <w:r w:rsidR="00CB2DF6" w:rsidRPr="00157A05">
        <w:rPr>
          <w:rFonts w:ascii="Arial" w:hAnsi="Arial" w:cs="Arial"/>
          <w:color w:val="000000" w:themeColor="text1"/>
        </w:rPr>
        <w:t xml:space="preserve"> </w:t>
      </w:r>
      <w:r w:rsidR="002F5135">
        <w:rPr>
          <w:rFonts w:ascii="Arial" w:hAnsi="Arial" w:cs="Arial"/>
          <w:color w:val="000000" w:themeColor="text1"/>
        </w:rPr>
        <w:t>types</w:t>
      </w:r>
      <w:r w:rsidR="002F5135" w:rsidRPr="00157A05">
        <w:rPr>
          <w:rFonts w:ascii="Arial" w:hAnsi="Arial" w:cs="Arial"/>
          <w:color w:val="000000" w:themeColor="text1"/>
        </w:rPr>
        <w:t xml:space="preserve"> </w:t>
      </w:r>
      <w:r w:rsidR="00CB2DF6" w:rsidRPr="00157A05">
        <w:rPr>
          <w:rFonts w:ascii="Arial" w:hAnsi="Arial" w:cs="Arial"/>
          <w:color w:val="000000" w:themeColor="text1"/>
        </w:rPr>
        <w:t>of</w:t>
      </w:r>
      <w:r w:rsidR="00AA7A7D" w:rsidRPr="00157A05">
        <w:rPr>
          <w:rFonts w:ascii="Arial" w:hAnsi="Arial" w:cs="Arial"/>
          <w:color w:val="000000" w:themeColor="text1"/>
        </w:rPr>
        <w:t xml:space="preserve"> </w:t>
      </w:r>
      <w:r w:rsidR="003A57A3" w:rsidRPr="00157A05">
        <w:rPr>
          <w:rFonts w:ascii="Arial" w:hAnsi="Arial" w:cs="Arial"/>
          <w:color w:val="000000" w:themeColor="text1"/>
        </w:rPr>
        <w:t xml:space="preserve">cropping systems </w:t>
      </w:r>
      <w:r w:rsidR="00AA7A7D" w:rsidRPr="00157A05">
        <w:rPr>
          <w:rFonts w:ascii="Arial" w:hAnsi="Arial" w:cs="Arial"/>
          <w:color w:val="000000" w:themeColor="text1"/>
        </w:rPr>
        <w:t>as the main plot</w:t>
      </w:r>
      <w:r w:rsidR="00CB2DF6" w:rsidRPr="00157A05">
        <w:rPr>
          <w:rFonts w:ascii="Arial" w:hAnsi="Arial" w:cs="Arial"/>
          <w:color w:val="000000" w:themeColor="text1"/>
        </w:rPr>
        <w:t xml:space="preserve"> and 2 levels of </w:t>
      </w:r>
      <w:r w:rsidR="00460C57">
        <w:rPr>
          <w:rFonts w:ascii="Arial" w:hAnsi="Arial" w:cs="Arial"/>
          <w:color w:val="000000" w:themeColor="text1"/>
        </w:rPr>
        <w:t>water content</w:t>
      </w:r>
      <w:r w:rsidR="00460C57" w:rsidRPr="00157A05">
        <w:rPr>
          <w:rFonts w:ascii="Arial" w:hAnsi="Arial" w:cs="Arial"/>
          <w:color w:val="000000" w:themeColor="text1"/>
        </w:rPr>
        <w:t xml:space="preserve"> </w:t>
      </w:r>
      <w:r w:rsidR="00CB2DF6" w:rsidRPr="00157A05">
        <w:rPr>
          <w:rFonts w:ascii="Arial" w:hAnsi="Arial" w:cs="Arial"/>
          <w:color w:val="000000" w:themeColor="text1"/>
        </w:rPr>
        <w:t>(control, drought) as the sub-plot</w:t>
      </w:r>
      <w:r w:rsidR="003A57A3" w:rsidRPr="00157A05">
        <w:rPr>
          <w:rFonts w:ascii="Arial" w:hAnsi="Arial" w:cs="Arial"/>
          <w:color w:val="000000" w:themeColor="text1"/>
        </w:rPr>
        <w:t xml:space="preserve"> (6 treatment combinations)</w:t>
      </w:r>
      <w:r w:rsidR="00AA7A7D" w:rsidRPr="00157A05">
        <w:rPr>
          <w:rFonts w:ascii="Arial" w:hAnsi="Arial" w:cs="Arial"/>
          <w:color w:val="000000" w:themeColor="text1"/>
        </w:rPr>
        <w:t xml:space="preserve">. </w:t>
      </w:r>
      <w:r w:rsidR="00810B44" w:rsidRPr="00157A05">
        <w:rPr>
          <w:rFonts w:ascii="Arial" w:hAnsi="Arial" w:cs="Arial"/>
          <w:color w:val="000000" w:themeColor="text1"/>
        </w:rPr>
        <w:t>The rain</w:t>
      </w:r>
      <w:r w:rsidR="00D33F24" w:rsidRPr="00157A05">
        <w:rPr>
          <w:rFonts w:ascii="Arial" w:hAnsi="Arial" w:cs="Arial"/>
          <w:color w:val="000000" w:themeColor="text1"/>
        </w:rPr>
        <w:t xml:space="preserve"> </w:t>
      </w:r>
      <w:r w:rsidR="00810B44" w:rsidRPr="00157A05">
        <w:rPr>
          <w:rFonts w:ascii="Arial" w:hAnsi="Arial" w:cs="Arial"/>
          <w:color w:val="000000" w:themeColor="text1"/>
        </w:rPr>
        <w:t xml:space="preserve">shelters were </w:t>
      </w:r>
      <w:r w:rsidR="00B164D6" w:rsidRPr="00157A05">
        <w:rPr>
          <w:rFonts w:ascii="Arial" w:hAnsi="Arial" w:cs="Arial"/>
          <w:color w:val="000000" w:themeColor="text1"/>
        </w:rPr>
        <w:t>installed</w:t>
      </w:r>
      <w:r w:rsidR="00D33F24" w:rsidRPr="00157A05">
        <w:rPr>
          <w:rFonts w:ascii="Arial" w:hAnsi="Arial" w:cs="Arial"/>
          <w:color w:val="000000" w:themeColor="text1"/>
        </w:rPr>
        <w:t xml:space="preserve"> in each plot</w:t>
      </w:r>
      <w:r w:rsidR="00B164D6" w:rsidRPr="00157A05">
        <w:rPr>
          <w:rFonts w:ascii="Arial" w:hAnsi="Arial" w:cs="Arial"/>
          <w:color w:val="000000" w:themeColor="text1"/>
        </w:rPr>
        <w:t xml:space="preserve"> to exclude the rainfal</w:t>
      </w:r>
      <w:r w:rsidR="00D33F24" w:rsidRPr="00157A05">
        <w:rPr>
          <w:rFonts w:ascii="Arial" w:hAnsi="Arial" w:cs="Arial"/>
          <w:color w:val="000000" w:themeColor="text1"/>
        </w:rPr>
        <w:t xml:space="preserve">l to simulate </w:t>
      </w:r>
      <w:r w:rsidR="005A2B8A" w:rsidRPr="00157A05">
        <w:rPr>
          <w:rFonts w:ascii="Arial" w:hAnsi="Arial" w:cs="Arial"/>
          <w:color w:val="000000" w:themeColor="text1"/>
        </w:rPr>
        <w:t xml:space="preserve">the </w:t>
      </w:r>
      <w:r w:rsidR="00D33F24" w:rsidRPr="00157A05">
        <w:rPr>
          <w:rFonts w:ascii="Arial" w:hAnsi="Arial" w:cs="Arial"/>
          <w:color w:val="000000" w:themeColor="text1"/>
        </w:rPr>
        <w:t>drought effect</w:t>
      </w:r>
      <w:r w:rsidR="004C0887" w:rsidRPr="00157A05">
        <w:rPr>
          <w:rFonts w:ascii="Arial" w:hAnsi="Arial" w:cs="Arial"/>
          <w:color w:val="000000" w:themeColor="text1"/>
        </w:rPr>
        <w:t>, while</w:t>
      </w:r>
      <w:r w:rsidR="00D33F24" w:rsidRPr="00157A05">
        <w:rPr>
          <w:rFonts w:ascii="Arial" w:hAnsi="Arial" w:cs="Arial"/>
          <w:color w:val="000000" w:themeColor="text1"/>
        </w:rPr>
        <w:t xml:space="preserve"> the control plots had no rain shelter installed</w:t>
      </w:r>
      <w:r w:rsidR="00F75CDE" w:rsidRPr="00157A05">
        <w:rPr>
          <w:rFonts w:ascii="Arial" w:hAnsi="Arial" w:cs="Arial"/>
          <w:color w:val="000000" w:themeColor="text1"/>
        </w:rPr>
        <w:t xml:space="preserve">. </w:t>
      </w:r>
      <w:r w:rsidR="00B73914" w:rsidRPr="00157A05">
        <w:rPr>
          <w:rFonts w:ascii="Arial" w:hAnsi="Arial" w:cs="Arial"/>
          <w:color w:val="000000" w:themeColor="text1"/>
        </w:rPr>
        <w:t xml:space="preserve">The study was performed in </w:t>
      </w:r>
      <w:r w:rsidR="003A57A3" w:rsidRPr="00157A05">
        <w:rPr>
          <w:rFonts w:ascii="Arial" w:hAnsi="Arial" w:cs="Arial"/>
          <w:color w:val="000000" w:themeColor="text1"/>
        </w:rPr>
        <w:t xml:space="preserve">four replications for each treatment combination with </w:t>
      </w:r>
      <w:r w:rsidR="003A57A3" w:rsidRPr="00157A05">
        <w:rPr>
          <w:rFonts w:ascii="Arial" w:hAnsi="Arial" w:cs="Arial"/>
          <w:color w:val="000000" w:themeColor="text1"/>
        </w:rPr>
        <w:lastRenderedPageBreak/>
        <w:t xml:space="preserve">total of 24 plots. </w:t>
      </w:r>
      <w:r w:rsidR="00D06384" w:rsidRPr="00157A05">
        <w:rPr>
          <w:rFonts w:ascii="Arial" w:hAnsi="Arial" w:cs="Arial"/>
          <w:color w:val="000000" w:themeColor="text1"/>
        </w:rPr>
        <w:t xml:space="preserve">The </w:t>
      </w:r>
      <w:r w:rsidR="00EF688E" w:rsidRPr="00157A05">
        <w:rPr>
          <w:rFonts w:ascii="Arial" w:hAnsi="Arial" w:cs="Arial"/>
          <w:color w:val="000000" w:themeColor="text1"/>
        </w:rPr>
        <w:t xml:space="preserve">field was planted with </w:t>
      </w:r>
      <w:r w:rsidR="00DE58BB" w:rsidRPr="00157A05">
        <w:rPr>
          <w:rFonts w:ascii="Arial" w:hAnsi="Arial" w:cs="Arial"/>
          <w:color w:val="000000" w:themeColor="text1"/>
        </w:rPr>
        <w:t xml:space="preserve">a commercial variety of </w:t>
      </w:r>
      <w:r w:rsidR="00EE384C" w:rsidRPr="00157A05">
        <w:rPr>
          <w:rFonts w:ascii="Arial" w:hAnsi="Arial" w:cs="Arial"/>
          <w:color w:val="000000" w:themeColor="text1"/>
        </w:rPr>
        <w:t xml:space="preserve">winter </w:t>
      </w:r>
      <w:r w:rsidR="00D06384" w:rsidRPr="00157A05">
        <w:rPr>
          <w:rFonts w:ascii="Arial" w:hAnsi="Arial" w:cs="Arial"/>
          <w:color w:val="000000" w:themeColor="text1"/>
        </w:rPr>
        <w:t xml:space="preserve">wheat </w:t>
      </w:r>
      <w:r w:rsidR="00DE58BB" w:rsidRPr="00157A05">
        <w:rPr>
          <w:rFonts w:ascii="Arial" w:hAnsi="Arial" w:cs="Arial"/>
          <w:color w:val="000000" w:themeColor="text1"/>
        </w:rPr>
        <w:t>(</w:t>
      </w:r>
      <w:r w:rsidR="00A17315" w:rsidRPr="00453817">
        <w:rPr>
          <w:rFonts w:ascii="Arial" w:hAnsi="Arial" w:cs="Arial"/>
          <w:i/>
          <w:iCs/>
          <w:color w:val="000000" w:themeColor="text1"/>
        </w:rPr>
        <w:t>Triticum aestivum</w:t>
      </w:r>
      <w:r w:rsidR="00A17315">
        <w:rPr>
          <w:rFonts w:ascii="Arial" w:hAnsi="Arial" w:cs="Arial"/>
          <w:color w:val="000000" w:themeColor="text1"/>
        </w:rPr>
        <w:t xml:space="preserve"> L. cv. “</w:t>
      </w:r>
      <w:r w:rsidR="00DE58BB" w:rsidRPr="00157A05">
        <w:rPr>
          <w:rFonts w:ascii="Arial" w:hAnsi="Arial" w:cs="Arial"/>
          <w:color w:val="000000" w:themeColor="text1"/>
        </w:rPr>
        <w:t>Wiwa</w:t>
      </w:r>
      <w:r w:rsidR="00A17315">
        <w:rPr>
          <w:rFonts w:ascii="Arial" w:hAnsi="Arial" w:cs="Arial"/>
          <w:color w:val="000000" w:themeColor="text1"/>
        </w:rPr>
        <w:t>“</w:t>
      </w:r>
      <w:r w:rsidR="00DE58BB" w:rsidRPr="00157A05">
        <w:rPr>
          <w:rFonts w:ascii="Arial" w:hAnsi="Arial" w:cs="Arial"/>
          <w:color w:val="000000" w:themeColor="text1"/>
        </w:rPr>
        <w:t>)</w:t>
      </w:r>
      <w:r w:rsidR="00EF688E" w:rsidRPr="00157A05">
        <w:rPr>
          <w:rFonts w:ascii="Arial" w:hAnsi="Arial" w:cs="Arial"/>
          <w:color w:val="000000" w:themeColor="text1"/>
        </w:rPr>
        <w:t xml:space="preserve"> </w:t>
      </w:r>
      <w:r w:rsidR="00061F15" w:rsidRPr="00157A05">
        <w:rPr>
          <w:rFonts w:ascii="Arial" w:hAnsi="Arial" w:cs="Arial"/>
          <w:color w:val="000000" w:themeColor="text1"/>
        </w:rPr>
        <w:t xml:space="preserve">in October 2021 </w:t>
      </w:r>
      <w:r w:rsidR="00EF688E" w:rsidRPr="00157A05">
        <w:rPr>
          <w:rFonts w:ascii="Arial" w:hAnsi="Arial" w:cs="Arial"/>
          <w:color w:val="000000" w:themeColor="text1"/>
        </w:rPr>
        <w:t xml:space="preserve">before the rain shelter installment </w:t>
      </w:r>
      <w:r w:rsidR="00CF53B2" w:rsidRPr="00157A05">
        <w:rPr>
          <w:rFonts w:ascii="Arial" w:hAnsi="Arial" w:cs="Arial"/>
          <w:color w:val="000000" w:themeColor="text1"/>
        </w:rPr>
        <w:t xml:space="preserve">in November 2021, </w:t>
      </w:r>
      <w:r w:rsidR="00EF688E" w:rsidRPr="00157A05">
        <w:rPr>
          <w:rFonts w:ascii="Arial" w:hAnsi="Arial" w:cs="Arial"/>
          <w:color w:val="000000" w:themeColor="text1"/>
        </w:rPr>
        <w:t>when the crop</w:t>
      </w:r>
      <w:r w:rsidR="00F12E54" w:rsidRPr="00157A05">
        <w:rPr>
          <w:rFonts w:ascii="Arial" w:hAnsi="Arial" w:cs="Arial"/>
          <w:color w:val="000000" w:themeColor="text1"/>
        </w:rPr>
        <w:t>s</w:t>
      </w:r>
      <w:r w:rsidR="00EF688E" w:rsidRPr="00157A05">
        <w:rPr>
          <w:rFonts w:ascii="Arial" w:hAnsi="Arial" w:cs="Arial"/>
          <w:color w:val="000000" w:themeColor="text1"/>
        </w:rPr>
        <w:t xml:space="preserve"> w</w:t>
      </w:r>
      <w:r w:rsidR="00F12E54" w:rsidRPr="00157A05">
        <w:rPr>
          <w:rFonts w:ascii="Arial" w:hAnsi="Arial" w:cs="Arial"/>
          <w:color w:val="000000" w:themeColor="text1"/>
        </w:rPr>
        <w:t>ere</w:t>
      </w:r>
      <w:r w:rsidR="00EF688E" w:rsidRPr="00157A05">
        <w:rPr>
          <w:rFonts w:ascii="Arial" w:hAnsi="Arial" w:cs="Arial"/>
          <w:color w:val="000000" w:themeColor="text1"/>
        </w:rPr>
        <w:t xml:space="preserve"> at the early </w:t>
      </w:r>
      <w:r w:rsidR="00CF53B2" w:rsidRPr="00157A05">
        <w:rPr>
          <w:rFonts w:ascii="Arial" w:hAnsi="Arial" w:cs="Arial"/>
          <w:color w:val="000000" w:themeColor="text1"/>
        </w:rPr>
        <w:t>vegetative</w:t>
      </w:r>
      <w:r w:rsidR="00EF688E" w:rsidRPr="00157A05">
        <w:rPr>
          <w:rFonts w:ascii="Arial" w:hAnsi="Arial" w:cs="Arial"/>
          <w:color w:val="000000" w:themeColor="text1"/>
        </w:rPr>
        <w:t xml:space="preserve"> stage</w:t>
      </w:r>
      <w:r w:rsidR="00CC7545" w:rsidRPr="00157A05">
        <w:rPr>
          <w:rFonts w:ascii="Arial" w:hAnsi="Arial" w:cs="Arial"/>
          <w:color w:val="000000" w:themeColor="text1"/>
        </w:rPr>
        <w:t xml:space="preserve"> to start the drought stress treatment.</w:t>
      </w:r>
      <w:r w:rsidR="00472190">
        <w:rPr>
          <w:rFonts w:ascii="Arial" w:hAnsi="Arial" w:cs="Arial"/>
          <w:color w:val="000000" w:themeColor="text1"/>
        </w:rPr>
        <w:t xml:space="preserve"> </w:t>
      </w:r>
      <w:r w:rsidR="00BE0841">
        <w:rPr>
          <w:rFonts w:ascii="Arial" w:hAnsi="Arial" w:cs="Arial"/>
          <w:color w:val="000000" w:themeColor="text1"/>
        </w:rPr>
        <w:t xml:space="preserve">The rainout-shelters were then removed </w:t>
      </w:r>
      <w:r w:rsidR="00F970F3">
        <w:rPr>
          <w:rFonts w:ascii="Arial" w:hAnsi="Arial" w:cs="Arial"/>
          <w:color w:val="000000" w:themeColor="text1"/>
        </w:rPr>
        <w:t>in</w:t>
      </w:r>
      <w:r w:rsidR="00BE0841">
        <w:rPr>
          <w:rFonts w:ascii="Arial" w:hAnsi="Arial" w:cs="Arial"/>
          <w:color w:val="000000" w:themeColor="text1"/>
        </w:rPr>
        <w:t xml:space="preserve"> July 2022</w:t>
      </w:r>
      <w:r w:rsidR="005F4B47">
        <w:rPr>
          <w:rFonts w:ascii="Arial" w:hAnsi="Arial" w:cs="Arial"/>
          <w:color w:val="000000" w:themeColor="text1"/>
        </w:rPr>
        <w:t>.</w:t>
      </w:r>
      <w:r w:rsidR="00CC7545" w:rsidRPr="00157A05">
        <w:rPr>
          <w:rFonts w:ascii="Arial" w:hAnsi="Arial" w:cs="Arial"/>
          <w:color w:val="000000" w:themeColor="text1"/>
        </w:rPr>
        <w:t xml:space="preserve"> </w:t>
      </w:r>
      <w:r w:rsidR="00112B9B">
        <w:rPr>
          <w:rFonts w:ascii="Arial" w:hAnsi="Arial" w:cs="Arial"/>
          <w:color w:val="000000" w:themeColor="text1"/>
        </w:rPr>
        <w:t xml:space="preserve">Agricultural practices (e.g. fertilization, irrigation, pesticides application, and weed management) were performed </w:t>
      </w:r>
      <w:r w:rsidR="00112B9B" w:rsidRPr="00157A05">
        <w:rPr>
          <w:rFonts w:ascii="Arial" w:hAnsi="Arial" w:cs="Arial"/>
          <w:color w:val="000000" w:themeColor="text1"/>
        </w:rPr>
        <w:t xml:space="preserve">according to the </w:t>
      </w:r>
      <w:r w:rsidR="00112B9B">
        <w:rPr>
          <w:rFonts w:ascii="Arial" w:hAnsi="Arial" w:cs="Arial"/>
          <w:color w:val="000000" w:themeColor="text1"/>
        </w:rPr>
        <w:t xml:space="preserve">assigned </w:t>
      </w:r>
      <w:r w:rsidR="00112B9B" w:rsidRPr="00157A05">
        <w:rPr>
          <w:rFonts w:ascii="Arial" w:hAnsi="Arial" w:cs="Arial"/>
          <w:color w:val="000000" w:themeColor="text1"/>
        </w:rPr>
        <w:t>cropping system</w:t>
      </w:r>
      <w:r w:rsidR="00112B9B">
        <w:rPr>
          <w:rFonts w:ascii="Arial" w:hAnsi="Arial" w:cs="Arial"/>
          <w:color w:val="000000" w:themeColor="text1"/>
        </w:rPr>
        <w:t xml:space="preserve"> </w:t>
      </w:r>
      <w:r w:rsidR="008C0FEF">
        <w:rPr>
          <w:rFonts w:ascii="Arial" w:hAnsi="Arial" w:cs="Arial"/>
          <w:color w:val="000000" w:themeColor="text1"/>
        </w:rPr>
        <w:fldChar w:fldCharType="begin"/>
      </w:r>
      <w:r w:rsidR="008C0FEF">
        <w:rPr>
          <w:rFonts w:ascii="Arial" w:hAnsi="Arial" w:cs="Arial"/>
          <w:color w:val="000000" w:themeColor="text1"/>
        </w:rPr>
        <w:instrText xml:space="preserve"> ADDIN ZOTERO_ITEM CSL_CITATION {"citationID":"j5t7s0GL","properties":{"formattedCitation":"(Kost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8C0FEF">
        <w:rPr>
          <w:rFonts w:ascii="Arial" w:hAnsi="Arial" w:cs="Arial"/>
          <w:color w:val="000000" w:themeColor="text1"/>
        </w:rPr>
        <w:fldChar w:fldCharType="separate"/>
      </w:r>
      <w:r w:rsidR="008C0FEF">
        <w:rPr>
          <w:rFonts w:ascii="Arial" w:hAnsi="Arial" w:cs="Arial"/>
          <w:noProof/>
          <w:color w:val="000000" w:themeColor="text1"/>
        </w:rPr>
        <w:t>(Kost et al., 2024)</w:t>
      </w:r>
      <w:r w:rsidR="008C0FEF">
        <w:rPr>
          <w:rFonts w:ascii="Arial" w:hAnsi="Arial" w:cs="Arial"/>
          <w:color w:val="000000" w:themeColor="text1"/>
        </w:rPr>
        <w:fldChar w:fldCharType="end"/>
      </w:r>
      <w:r w:rsidR="00112B9B">
        <w:rPr>
          <w:rFonts w:ascii="Arial" w:hAnsi="Arial" w:cs="Arial"/>
          <w:color w:val="000000" w:themeColor="text1"/>
        </w:rPr>
        <w:t>.</w:t>
      </w:r>
    </w:p>
    <w:p w14:paraId="07CE2946" w14:textId="77777777" w:rsidR="000A085A" w:rsidRPr="00157A05" w:rsidRDefault="000A085A">
      <w:pPr>
        <w:spacing w:after="0" w:line="480" w:lineRule="auto"/>
        <w:ind w:firstLine="360"/>
        <w:jc w:val="both"/>
        <w:rPr>
          <w:ins w:id="247" w:author="Ari Fina Bintarti" w:date="2024-05-24T09:58:00Z"/>
          <w:rFonts w:ascii="Arial" w:hAnsi="Arial" w:cs="Arial"/>
          <w:color w:val="000000" w:themeColor="text1"/>
        </w:rPr>
        <w:pPrChange w:id="248" w:author="Ari Fina Bintarti" w:date="2024-05-24T09:57:00Z">
          <w:pPr>
            <w:spacing w:after="0" w:line="480" w:lineRule="auto"/>
            <w:jc w:val="both"/>
          </w:pPr>
        </w:pPrChange>
      </w:pPr>
    </w:p>
    <w:p w14:paraId="5D23EDEA" w14:textId="1F2CC089" w:rsidR="00C7527D" w:rsidRPr="00157A05" w:rsidRDefault="00590839">
      <w:pPr>
        <w:spacing w:after="0" w:line="480" w:lineRule="auto"/>
        <w:ind w:firstLine="360"/>
        <w:jc w:val="both"/>
        <w:rPr>
          <w:rFonts w:ascii="Arial" w:hAnsi="Arial" w:cs="Arial"/>
          <w:color w:val="000000" w:themeColor="text1"/>
        </w:rPr>
        <w:pPrChange w:id="249" w:author="Ari Fina Bintarti" w:date="2024-05-24T09:58:00Z">
          <w:pPr>
            <w:spacing w:after="0" w:line="480" w:lineRule="auto"/>
            <w:ind w:firstLine="720"/>
            <w:jc w:val="both"/>
          </w:pPr>
        </w:pPrChange>
      </w:pPr>
      <w:r w:rsidRPr="00157A05">
        <w:rPr>
          <w:rFonts w:ascii="Arial" w:hAnsi="Arial" w:cs="Arial"/>
          <w:color w:val="000000" w:themeColor="text1"/>
        </w:rPr>
        <w:t xml:space="preserve">Samplings were conducted at five timepoints, three samples were collected during drought period and two samples were collected after rewetting events </w:t>
      </w:r>
      <w:r w:rsidR="008C0FEF">
        <w:rPr>
          <w:rFonts w:ascii="Arial" w:hAnsi="Arial" w:cs="Arial"/>
          <w:color w:val="000000" w:themeColor="text1"/>
        </w:rPr>
        <w:fldChar w:fldCharType="begin"/>
      </w:r>
      <w:r w:rsidR="008C0FEF">
        <w:rPr>
          <w:rFonts w:ascii="Arial" w:hAnsi="Arial" w:cs="Arial"/>
          <w:color w:val="000000" w:themeColor="text1"/>
        </w:rPr>
        <w:instrText xml:space="preserve"> ADDIN ZOTERO_ITEM CSL_CITATION {"citationID":"M6IjNWrs","properties":{"formattedCitation":"(Kost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8C0FEF">
        <w:rPr>
          <w:rFonts w:ascii="Arial" w:hAnsi="Arial" w:cs="Arial"/>
          <w:color w:val="000000" w:themeColor="text1"/>
        </w:rPr>
        <w:fldChar w:fldCharType="separate"/>
      </w:r>
      <w:r w:rsidR="008C0FEF">
        <w:rPr>
          <w:rFonts w:ascii="Arial" w:hAnsi="Arial" w:cs="Arial"/>
          <w:noProof/>
          <w:color w:val="000000" w:themeColor="text1"/>
        </w:rPr>
        <w:t>(Kost et al., 2024)</w:t>
      </w:r>
      <w:r w:rsidR="008C0FEF">
        <w:rPr>
          <w:rFonts w:ascii="Arial" w:hAnsi="Arial" w:cs="Arial"/>
          <w:color w:val="000000" w:themeColor="text1"/>
        </w:rPr>
        <w:fldChar w:fldCharType="end"/>
      </w:r>
      <w:r w:rsidR="008C0FEF">
        <w:rPr>
          <w:rFonts w:ascii="Arial" w:hAnsi="Arial" w:cs="Arial"/>
          <w:color w:val="000000" w:themeColor="text1"/>
        </w:rPr>
        <w:t>.</w:t>
      </w:r>
      <w:r w:rsidRPr="00157A05">
        <w:rPr>
          <w:rFonts w:ascii="Arial" w:hAnsi="Arial" w:cs="Arial"/>
          <w:color w:val="000000" w:themeColor="text1"/>
        </w:rPr>
        <w:t xml:space="preserve"> </w:t>
      </w:r>
      <w:r w:rsidR="0032109C" w:rsidRPr="00157A05">
        <w:rPr>
          <w:rFonts w:ascii="Arial" w:hAnsi="Arial" w:cs="Arial"/>
          <w:color w:val="000000" w:themeColor="text1"/>
        </w:rPr>
        <w:t>T</w:t>
      </w:r>
      <w:r w:rsidR="007B32D3" w:rsidRPr="00157A05">
        <w:rPr>
          <w:rFonts w:ascii="Arial" w:hAnsi="Arial" w:cs="Arial"/>
          <w:color w:val="000000" w:themeColor="text1"/>
        </w:rPr>
        <w:t xml:space="preserve">he first sampling was at the stem </w:t>
      </w:r>
      <w:r w:rsidR="00F12E54" w:rsidRPr="00157A05">
        <w:rPr>
          <w:rFonts w:ascii="Arial" w:hAnsi="Arial" w:cs="Arial"/>
          <w:color w:val="000000" w:themeColor="text1"/>
        </w:rPr>
        <w:t>elongation</w:t>
      </w:r>
      <w:r w:rsidR="007B32D3" w:rsidRPr="00157A05">
        <w:rPr>
          <w:rFonts w:ascii="Arial" w:hAnsi="Arial" w:cs="Arial"/>
          <w:color w:val="000000" w:themeColor="text1"/>
        </w:rPr>
        <w:t xml:space="preserve"> stage </w:t>
      </w:r>
      <w:r w:rsidR="00F16423">
        <w:rPr>
          <w:rFonts w:ascii="Arial" w:hAnsi="Arial" w:cs="Arial"/>
          <w:color w:val="000000" w:themeColor="text1"/>
        </w:rPr>
        <w:t>on</w:t>
      </w:r>
      <w:r w:rsidR="007B32D3" w:rsidRPr="00157A05">
        <w:rPr>
          <w:rFonts w:ascii="Arial" w:hAnsi="Arial" w:cs="Arial"/>
          <w:color w:val="000000" w:themeColor="text1"/>
        </w:rPr>
        <w:t xml:space="preserve"> </w:t>
      </w:r>
      <w:r w:rsidR="00EE384C" w:rsidRPr="00157A05">
        <w:rPr>
          <w:rFonts w:ascii="Arial" w:hAnsi="Arial" w:cs="Arial"/>
          <w:color w:val="000000" w:themeColor="text1"/>
        </w:rPr>
        <w:t>April</w:t>
      </w:r>
      <w:r w:rsidR="00112B9B">
        <w:rPr>
          <w:rFonts w:ascii="Arial" w:hAnsi="Arial" w:cs="Arial"/>
          <w:color w:val="000000" w:themeColor="text1"/>
        </w:rPr>
        <w:t xml:space="preserve"> 27-28</w:t>
      </w:r>
      <w:r w:rsidR="00112B9B" w:rsidRPr="00112B9B">
        <w:rPr>
          <w:rFonts w:ascii="Arial" w:hAnsi="Arial" w:cs="Arial"/>
          <w:color w:val="000000" w:themeColor="text1"/>
          <w:vertAlign w:val="superscript"/>
        </w:rPr>
        <w:t>th</w:t>
      </w:r>
      <w:r w:rsidR="009846FE" w:rsidRPr="00157A05">
        <w:rPr>
          <w:rFonts w:ascii="Arial" w:hAnsi="Arial" w:cs="Arial"/>
          <w:color w:val="000000" w:themeColor="text1"/>
        </w:rPr>
        <w:t xml:space="preserve"> </w:t>
      </w:r>
      <w:r w:rsidR="00F12E54" w:rsidRPr="00157A05">
        <w:rPr>
          <w:rFonts w:ascii="Arial" w:hAnsi="Arial" w:cs="Arial"/>
          <w:color w:val="000000" w:themeColor="text1"/>
        </w:rPr>
        <w:t xml:space="preserve">2022 </w:t>
      </w:r>
      <w:r w:rsidR="009846FE" w:rsidRPr="00157A05">
        <w:rPr>
          <w:rFonts w:ascii="Arial" w:hAnsi="Arial" w:cs="Arial"/>
          <w:color w:val="000000" w:themeColor="text1"/>
        </w:rPr>
        <w:t>(stage 6</w:t>
      </w:r>
      <w:r w:rsidR="00EE384C" w:rsidRPr="00157A05">
        <w:rPr>
          <w:rFonts w:ascii="Arial" w:hAnsi="Arial" w:cs="Arial"/>
          <w:color w:val="000000" w:themeColor="text1"/>
        </w:rPr>
        <w:t>,</w:t>
      </w:r>
      <w:r w:rsidR="009846FE" w:rsidRPr="00157A05">
        <w:rPr>
          <w:rFonts w:ascii="Arial" w:hAnsi="Arial" w:cs="Arial"/>
          <w:color w:val="000000" w:themeColor="text1"/>
        </w:rPr>
        <w:t xml:space="preserve"> </w:t>
      </w:r>
      <w:r w:rsidR="00B45D0D" w:rsidRPr="00157A05">
        <w:rPr>
          <w:rFonts w:ascii="Arial" w:hAnsi="Arial" w:cs="Arial"/>
          <w:color w:val="000000" w:themeColor="text1"/>
        </w:rPr>
        <w:t xml:space="preserve">the </w:t>
      </w:r>
      <w:r w:rsidR="009846FE" w:rsidRPr="00157A05">
        <w:rPr>
          <w:rFonts w:ascii="Arial" w:hAnsi="Arial" w:cs="Arial"/>
          <w:color w:val="000000" w:themeColor="text1"/>
        </w:rPr>
        <w:t xml:space="preserve">first node of stem visible; </w:t>
      </w:r>
      <w:r w:rsidR="009846FE" w:rsidRPr="000E6204">
        <w:rPr>
          <w:rFonts w:ascii="Arial" w:hAnsi="Arial" w:cs="Arial"/>
          <w:color w:val="000000" w:themeColor="text1"/>
        </w:rPr>
        <w:t xml:space="preserve">n </w:t>
      </w:r>
      <w:r w:rsidR="009846FE" w:rsidRPr="00157A05">
        <w:rPr>
          <w:rFonts w:ascii="Arial" w:hAnsi="Arial" w:cs="Arial"/>
          <w:color w:val="000000" w:themeColor="text1"/>
        </w:rPr>
        <w:t>= 24 bulk soil</w:t>
      </w:r>
      <w:r w:rsidR="00D71595" w:rsidRPr="00157A05">
        <w:rPr>
          <w:rFonts w:ascii="Arial" w:hAnsi="Arial" w:cs="Arial"/>
          <w:color w:val="000000" w:themeColor="text1"/>
        </w:rPr>
        <w:t xml:space="preserve">, </w:t>
      </w:r>
      <w:r w:rsidR="00D71595" w:rsidRPr="000E6204">
        <w:rPr>
          <w:rFonts w:ascii="Arial" w:hAnsi="Arial" w:cs="Arial"/>
          <w:color w:val="000000" w:themeColor="text1"/>
        </w:rPr>
        <w:t>n</w:t>
      </w:r>
      <w:r w:rsidR="00D71595" w:rsidRPr="00157A05">
        <w:rPr>
          <w:rFonts w:ascii="Arial" w:hAnsi="Arial" w:cs="Arial"/>
          <w:color w:val="000000" w:themeColor="text1"/>
        </w:rPr>
        <w:t xml:space="preserve"> = </w:t>
      </w:r>
      <w:r w:rsidR="009846FE" w:rsidRPr="00157A05">
        <w:rPr>
          <w:rFonts w:ascii="Arial" w:hAnsi="Arial" w:cs="Arial"/>
          <w:color w:val="000000" w:themeColor="text1"/>
        </w:rPr>
        <w:t>24 rhizosphere)</w:t>
      </w:r>
      <w:r w:rsidR="0032109C" w:rsidRPr="00157A05">
        <w:rPr>
          <w:rFonts w:ascii="Arial" w:hAnsi="Arial" w:cs="Arial"/>
          <w:color w:val="000000" w:themeColor="text1"/>
        </w:rPr>
        <w:t>. T</w:t>
      </w:r>
      <w:r w:rsidR="00EC0038" w:rsidRPr="00157A05">
        <w:rPr>
          <w:rFonts w:ascii="Arial" w:hAnsi="Arial" w:cs="Arial"/>
          <w:color w:val="000000" w:themeColor="text1"/>
        </w:rPr>
        <w:t xml:space="preserve">he </w:t>
      </w:r>
      <w:r w:rsidR="007B32D3" w:rsidRPr="00157A05">
        <w:rPr>
          <w:rFonts w:ascii="Arial" w:hAnsi="Arial" w:cs="Arial"/>
          <w:color w:val="000000" w:themeColor="text1"/>
        </w:rPr>
        <w:t xml:space="preserve">second </w:t>
      </w:r>
      <w:r w:rsidR="00F12E54" w:rsidRPr="00157A05">
        <w:rPr>
          <w:rFonts w:ascii="Arial" w:hAnsi="Arial" w:cs="Arial"/>
          <w:color w:val="000000" w:themeColor="text1"/>
        </w:rPr>
        <w:t>samples were collected at the flowering</w:t>
      </w:r>
      <w:r w:rsidR="007B32D3" w:rsidRPr="00157A05">
        <w:rPr>
          <w:rFonts w:ascii="Arial" w:hAnsi="Arial" w:cs="Arial"/>
          <w:color w:val="000000" w:themeColor="text1"/>
        </w:rPr>
        <w:t xml:space="preserve"> stage </w:t>
      </w:r>
      <w:r w:rsidR="00F16423">
        <w:rPr>
          <w:rFonts w:ascii="Arial" w:hAnsi="Arial" w:cs="Arial"/>
          <w:color w:val="000000" w:themeColor="text1"/>
        </w:rPr>
        <w:t>on</w:t>
      </w:r>
      <w:r w:rsidR="007B32D3" w:rsidRPr="00157A05">
        <w:rPr>
          <w:rFonts w:ascii="Arial" w:hAnsi="Arial" w:cs="Arial"/>
          <w:color w:val="000000" w:themeColor="text1"/>
        </w:rPr>
        <w:t xml:space="preserve"> June</w:t>
      </w:r>
      <w:r w:rsidR="00112B9B">
        <w:rPr>
          <w:rFonts w:ascii="Arial" w:hAnsi="Arial" w:cs="Arial"/>
          <w:color w:val="000000" w:themeColor="text1"/>
        </w:rPr>
        <w:t xml:space="preserve"> 1</w:t>
      </w:r>
      <w:r w:rsidR="00112B9B" w:rsidRPr="00112B9B">
        <w:rPr>
          <w:rFonts w:ascii="Arial" w:hAnsi="Arial" w:cs="Arial"/>
          <w:color w:val="000000" w:themeColor="text1"/>
          <w:vertAlign w:val="superscript"/>
        </w:rPr>
        <w:t>st</w:t>
      </w:r>
      <w:r w:rsidR="009846FE" w:rsidRPr="00157A05">
        <w:rPr>
          <w:rFonts w:ascii="Arial" w:hAnsi="Arial" w:cs="Arial"/>
          <w:color w:val="000000" w:themeColor="text1"/>
        </w:rPr>
        <w:t xml:space="preserve"> (stage 10.5; </w:t>
      </w:r>
      <w:r w:rsidR="009846FE" w:rsidRPr="000E6204">
        <w:rPr>
          <w:rFonts w:ascii="Arial" w:hAnsi="Arial" w:cs="Arial"/>
          <w:color w:val="000000" w:themeColor="text1"/>
        </w:rPr>
        <w:t>n</w:t>
      </w:r>
      <w:r w:rsidR="009846FE" w:rsidRPr="00157A05">
        <w:rPr>
          <w:rFonts w:ascii="Arial" w:hAnsi="Arial" w:cs="Arial"/>
          <w:color w:val="000000" w:themeColor="text1"/>
        </w:rPr>
        <w:t xml:space="preserve"> = 24 bulk soil</w:t>
      </w:r>
      <w:r w:rsidR="00D71595" w:rsidRPr="00157A05">
        <w:rPr>
          <w:rFonts w:ascii="Arial" w:hAnsi="Arial" w:cs="Arial"/>
          <w:color w:val="000000" w:themeColor="text1"/>
        </w:rPr>
        <w:t xml:space="preserve">, </w:t>
      </w:r>
      <w:r w:rsidR="00D71595" w:rsidRPr="000E6204">
        <w:rPr>
          <w:rFonts w:ascii="Arial" w:hAnsi="Arial" w:cs="Arial"/>
          <w:color w:val="000000" w:themeColor="text1"/>
        </w:rPr>
        <w:t>n</w:t>
      </w:r>
      <w:r w:rsidR="00D71595" w:rsidRPr="00157A05">
        <w:rPr>
          <w:rFonts w:ascii="Arial" w:hAnsi="Arial" w:cs="Arial"/>
          <w:color w:val="000000" w:themeColor="text1"/>
        </w:rPr>
        <w:t xml:space="preserve"> = </w:t>
      </w:r>
      <w:r w:rsidR="009846FE" w:rsidRPr="00157A05">
        <w:rPr>
          <w:rFonts w:ascii="Arial" w:hAnsi="Arial" w:cs="Arial"/>
          <w:color w:val="000000" w:themeColor="text1"/>
        </w:rPr>
        <w:t>24 rhizosphere)</w:t>
      </w:r>
      <w:r w:rsidR="0032109C" w:rsidRPr="00157A05">
        <w:rPr>
          <w:rFonts w:ascii="Arial" w:hAnsi="Arial" w:cs="Arial"/>
          <w:color w:val="000000" w:themeColor="text1"/>
        </w:rPr>
        <w:t>. T</w:t>
      </w:r>
      <w:r w:rsidR="00EC0038" w:rsidRPr="00157A05">
        <w:rPr>
          <w:rFonts w:ascii="Arial" w:hAnsi="Arial" w:cs="Arial"/>
          <w:color w:val="000000" w:themeColor="text1"/>
        </w:rPr>
        <w:t>he</w:t>
      </w:r>
      <w:r w:rsidR="007B32D3" w:rsidRPr="00157A05">
        <w:rPr>
          <w:rFonts w:ascii="Arial" w:hAnsi="Arial" w:cs="Arial"/>
          <w:color w:val="000000" w:themeColor="text1"/>
        </w:rPr>
        <w:t xml:space="preserve"> third</w:t>
      </w:r>
      <w:r w:rsidR="00F12E54" w:rsidRPr="00157A05">
        <w:rPr>
          <w:rFonts w:ascii="Arial" w:hAnsi="Arial" w:cs="Arial"/>
          <w:color w:val="000000" w:themeColor="text1"/>
        </w:rPr>
        <w:t xml:space="preserve"> sampling</w:t>
      </w:r>
      <w:r w:rsidR="007B32D3" w:rsidRPr="00157A05">
        <w:rPr>
          <w:rFonts w:ascii="Arial" w:hAnsi="Arial" w:cs="Arial"/>
          <w:color w:val="000000" w:themeColor="text1"/>
        </w:rPr>
        <w:t xml:space="preserve"> </w:t>
      </w:r>
      <w:r w:rsidR="00EC0038" w:rsidRPr="00157A05">
        <w:rPr>
          <w:rFonts w:ascii="Arial" w:hAnsi="Arial" w:cs="Arial"/>
          <w:color w:val="000000" w:themeColor="text1"/>
        </w:rPr>
        <w:t xml:space="preserve">was at </w:t>
      </w:r>
      <w:r w:rsidR="00F12E54" w:rsidRPr="00157A05">
        <w:rPr>
          <w:rFonts w:ascii="Arial" w:hAnsi="Arial" w:cs="Arial"/>
          <w:color w:val="000000" w:themeColor="text1"/>
        </w:rPr>
        <w:t xml:space="preserve">the </w:t>
      </w:r>
      <w:r w:rsidR="005C32A0" w:rsidRPr="00157A05">
        <w:rPr>
          <w:rFonts w:ascii="Arial" w:hAnsi="Arial" w:cs="Arial"/>
          <w:color w:val="000000" w:themeColor="text1"/>
        </w:rPr>
        <w:t>ripening</w:t>
      </w:r>
      <w:r w:rsidR="00EC0038" w:rsidRPr="00157A05">
        <w:rPr>
          <w:rFonts w:ascii="Arial" w:hAnsi="Arial" w:cs="Arial"/>
          <w:color w:val="000000" w:themeColor="text1"/>
        </w:rPr>
        <w:t xml:space="preserve"> stage </w:t>
      </w:r>
      <w:r w:rsidR="00F12E54" w:rsidRPr="00157A05">
        <w:rPr>
          <w:rFonts w:ascii="Arial" w:hAnsi="Arial" w:cs="Arial"/>
          <w:color w:val="000000" w:themeColor="text1"/>
        </w:rPr>
        <w:t xml:space="preserve">in the beginning of </w:t>
      </w:r>
      <w:r w:rsidR="00EC0038" w:rsidRPr="00157A05">
        <w:rPr>
          <w:rFonts w:ascii="Arial" w:hAnsi="Arial" w:cs="Arial"/>
          <w:color w:val="000000" w:themeColor="text1"/>
        </w:rPr>
        <w:t>July</w:t>
      </w:r>
      <w:r w:rsidR="00F12E54" w:rsidRPr="00157A05">
        <w:rPr>
          <w:rFonts w:ascii="Arial" w:hAnsi="Arial" w:cs="Arial"/>
          <w:color w:val="000000" w:themeColor="text1"/>
        </w:rPr>
        <w:t xml:space="preserve"> (</w:t>
      </w:r>
      <w:r w:rsidR="00940820" w:rsidRPr="00157A05">
        <w:rPr>
          <w:rFonts w:ascii="Arial" w:hAnsi="Arial" w:cs="Arial"/>
          <w:color w:val="000000" w:themeColor="text1"/>
        </w:rPr>
        <w:t>July 5</w:t>
      </w:r>
      <w:r w:rsidR="00940820" w:rsidRPr="00157A05">
        <w:rPr>
          <w:rFonts w:ascii="Arial" w:hAnsi="Arial" w:cs="Arial"/>
          <w:color w:val="000000" w:themeColor="text1"/>
          <w:vertAlign w:val="superscript"/>
        </w:rPr>
        <w:t>th</w:t>
      </w:r>
      <w:r w:rsidR="00F12E54" w:rsidRPr="00157A05">
        <w:rPr>
          <w:rFonts w:ascii="Arial" w:hAnsi="Arial" w:cs="Arial"/>
          <w:color w:val="000000" w:themeColor="text1"/>
        </w:rPr>
        <w:t xml:space="preserve">) </w:t>
      </w:r>
      <w:r w:rsidR="009846FE" w:rsidRPr="00157A05">
        <w:rPr>
          <w:rFonts w:ascii="Arial" w:hAnsi="Arial" w:cs="Arial"/>
          <w:color w:val="000000" w:themeColor="text1"/>
        </w:rPr>
        <w:t xml:space="preserve">(stage 11; </w:t>
      </w:r>
      <w:r w:rsidR="009846FE" w:rsidRPr="000E6204">
        <w:rPr>
          <w:rFonts w:ascii="Arial" w:hAnsi="Arial" w:cs="Arial"/>
          <w:color w:val="000000" w:themeColor="text1"/>
        </w:rPr>
        <w:t>n</w:t>
      </w:r>
      <w:r w:rsidR="009846FE" w:rsidRPr="00157A05">
        <w:rPr>
          <w:rFonts w:ascii="Arial" w:hAnsi="Arial" w:cs="Arial"/>
          <w:color w:val="000000" w:themeColor="text1"/>
        </w:rPr>
        <w:t xml:space="preserve"> = 24 bulk soil</w:t>
      </w:r>
      <w:r w:rsidR="00D71595" w:rsidRPr="00157A05">
        <w:rPr>
          <w:rFonts w:ascii="Arial" w:hAnsi="Arial" w:cs="Arial"/>
          <w:color w:val="000000" w:themeColor="text1"/>
        </w:rPr>
        <w:t xml:space="preserve">, </w:t>
      </w:r>
      <w:r w:rsidR="00D71595" w:rsidRPr="000E6204">
        <w:rPr>
          <w:rFonts w:ascii="Arial" w:hAnsi="Arial" w:cs="Arial"/>
          <w:color w:val="000000" w:themeColor="text1"/>
        </w:rPr>
        <w:t>n</w:t>
      </w:r>
      <w:r w:rsidR="00D71595" w:rsidRPr="00157A05">
        <w:rPr>
          <w:rFonts w:ascii="Arial" w:hAnsi="Arial" w:cs="Arial"/>
          <w:color w:val="000000" w:themeColor="text1"/>
        </w:rPr>
        <w:t xml:space="preserve"> = </w:t>
      </w:r>
      <w:r w:rsidR="009846FE" w:rsidRPr="00157A05">
        <w:rPr>
          <w:rFonts w:ascii="Arial" w:hAnsi="Arial" w:cs="Arial"/>
          <w:color w:val="000000" w:themeColor="text1"/>
        </w:rPr>
        <w:t>24 rhizospher</w:t>
      </w:r>
      <w:r w:rsidR="00D71595" w:rsidRPr="00157A05">
        <w:rPr>
          <w:rFonts w:ascii="Arial" w:hAnsi="Arial" w:cs="Arial"/>
          <w:color w:val="000000" w:themeColor="text1"/>
        </w:rPr>
        <w:t>e</w:t>
      </w:r>
      <w:r w:rsidR="009846FE" w:rsidRPr="00157A05">
        <w:rPr>
          <w:rFonts w:ascii="Arial" w:hAnsi="Arial" w:cs="Arial"/>
          <w:color w:val="000000" w:themeColor="text1"/>
        </w:rPr>
        <w:t xml:space="preserve">) </w:t>
      </w:r>
      <w:r w:rsidR="00F12E54" w:rsidRPr="00157A05">
        <w:rPr>
          <w:rFonts w:ascii="Arial" w:hAnsi="Arial" w:cs="Arial"/>
          <w:color w:val="000000" w:themeColor="text1"/>
        </w:rPr>
        <w:t xml:space="preserve">before the </w:t>
      </w:r>
      <w:r w:rsidR="00B45D0D" w:rsidRPr="00157A05">
        <w:rPr>
          <w:rFonts w:ascii="Arial" w:hAnsi="Arial" w:cs="Arial"/>
          <w:color w:val="000000" w:themeColor="text1"/>
        </w:rPr>
        <w:t>rain shelters</w:t>
      </w:r>
      <w:r w:rsidR="00EC0038" w:rsidRPr="00157A05">
        <w:rPr>
          <w:rFonts w:ascii="Arial" w:hAnsi="Arial" w:cs="Arial"/>
          <w:color w:val="000000" w:themeColor="text1"/>
        </w:rPr>
        <w:t xml:space="preserve"> </w:t>
      </w:r>
      <w:r w:rsidR="00F12E54" w:rsidRPr="00157A05">
        <w:rPr>
          <w:rFonts w:ascii="Arial" w:hAnsi="Arial" w:cs="Arial"/>
          <w:color w:val="000000" w:themeColor="text1"/>
        </w:rPr>
        <w:t>removal (</w:t>
      </w:r>
      <w:r w:rsidR="00940820" w:rsidRPr="00157A05">
        <w:rPr>
          <w:rFonts w:ascii="Arial" w:hAnsi="Arial" w:cs="Arial"/>
          <w:color w:val="000000" w:themeColor="text1"/>
        </w:rPr>
        <w:t>July 6-7</w:t>
      </w:r>
      <w:r w:rsidR="00940820" w:rsidRPr="00157A05">
        <w:rPr>
          <w:rFonts w:ascii="Arial" w:hAnsi="Arial" w:cs="Arial"/>
          <w:color w:val="000000" w:themeColor="text1"/>
          <w:vertAlign w:val="superscript"/>
        </w:rPr>
        <w:t>th</w:t>
      </w:r>
      <w:r w:rsidR="00F12E54" w:rsidRPr="00157A05">
        <w:rPr>
          <w:rFonts w:ascii="Arial" w:hAnsi="Arial" w:cs="Arial"/>
          <w:color w:val="000000" w:themeColor="text1"/>
        </w:rPr>
        <w:t xml:space="preserve">) and </w:t>
      </w:r>
      <w:r w:rsidR="00EC0038" w:rsidRPr="00157A05">
        <w:rPr>
          <w:rFonts w:ascii="Arial" w:hAnsi="Arial" w:cs="Arial"/>
          <w:color w:val="000000" w:themeColor="text1"/>
        </w:rPr>
        <w:t>rewetting</w:t>
      </w:r>
      <w:r w:rsidR="00F12E54" w:rsidRPr="00157A05">
        <w:rPr>
          <w:rFonts w:ascii="Arial" w:hAnsi="Arial" w:cs="Arial"/>
          <w:color w:val="000000" w:themeColor="text1"/>
        </w:rPr>
        <w:t xml:space="preserve"> process (</w:t>
      </w:r>
      <w:r w:rsidR="00940820" w:rsidRPr="00157A05">
        <w:rPr>
          <w:rFonts w:ascii="Arial" w:hAnsi="Arial" w:cs="Arial"/>
          <w:color w:val="000000" w:themeColor="text1"/>
        </w:rPr>
        <w:t>July 14</w:t>
      </w:r>
      <w:r w:rsidR="00940820" w:rsidRPr="00157A05">
        <w:rPr>
          <w:rFonts w:ascii="Arial" w:hAnsi="Arial" w:cs="Arial"/>
          <w:color w:val="000000" w:themeColor="text1"/>
          <w:vertAlign w:val="superscript"/>
        </w:rPr>
        <w:t>th</w:t>
      </w:r>
      <w:r w:rsidR="00F12E54" w:rsidRPr="00157A05">
        <w:rPr>
          <w:rFonts w:ascii="Arial" w:hAnsi="Arial" w:cs="Arial"/>
          <w:color w:val="000000" w:themeColor="text1"/>
        </w:rPr>
        <w:t>).</w:t>
      </w:r>
      <w:r w:rsidR="00EC0038" w:rsidRPr="00157A05">
        <w:rPr>
          <w:rFonts w:ascii="Arial" w:hAnsi="Arial" w:cs="Arial"/>
          <w:color w:val="000000" w:themeColor="text1"/>
        </w:rPr>
        <w:t xml:space="preserve"> The fourth </w:t>
      </w:r>
      <w:r w:rsidR="009846FE" w:rsidRPr="00157A05">
        <w:rPr>
          <w:rFonts w:ascii="Arial" w:hAnsi="Arial" w:cs="Arial"/>
          <w:color w:val="000000" w:themeColor="text1"/>
        </w:rPr>
        <w:t>(</w:t>
      </w:r>
      <w:r w:rsidR="009846FE" w:rsidRPr="000E6204">
        <w:rPr>
          <w:rFonts w:ascii="Arial" w:hAnsi="Arial" w:cs="Arial"/>
          <w:color w:val="000000" w:themeColor="text1"/>
        </w:rPr>
        <w:t>n</w:t>
      </w:r>
      <w:r w:rsidR="009846FE" w:rsidRPr="00157A05">
        <w:rPr>
          <w:rFonts w:ascii="Arial" w:hAnsi="Arial" w:cs="Arial"/>
          <w:color w:val="000000" w:themeColor="text1"/>
        </w:rPr>
        <w:t xml:space="preserve"> = 24) </w:t>
      </w:r>
      <w:r w:rsidR="00EC0038" w:rsidRPr="00157A05">
        <w:rPr>
          <w:rFonts w:ascii="Arial" w:hAnsi="Arial" w:cs="Arial"/>
          <w:color w:val="000000" w:themeColor="text1"/>
        </w:rPr>
        <w:t xml:space="preserve">and fifth </w:t>
      </w:r>
      <w:r w:rsidR="009846FE" w:rsidRPr="00157A05">
        <w:rPr>
          <w:rFonts w:ascii="Arial" w:hAnsi="Arial" w:cs="Arial"/>
          <w:color w:val="000000" w:themeColor="text1"/>
        </w:rPr>
        <w:t>(</w:t>
      </w:r>
      <w:r w:rsidR="009846FE" w:rsidRPr="000E6204">
        <w:rPr>
          <w:rFonts w:ascii="Arial" w:hAnsi="Arial" w:cs="Arial"/>
          <w:color w:val="000000" w:themeColor="text1"/>
        </w:rPr>
        <w:t>n</w:t>
      </w:r>
      <w:r w:rsidR="009846FE" w:rsidRPr="00157A05">
        <w:rPr>
          <w:rFonts w:ascii="Arial" w:hAnsi="Arial" w:cs="Arial"/>
          <w:color w:val="000000" w:themeColor="text1"/>
        </w:rPr>
        <w:t xml:space="preserve"> = 24) </w:t>
      </w:r>
      <w:r w:rsidR="00EC0038" w:rsidRPr="00157A05">
        <w:rPr>
          <w:rFonts w:ascii="Arial" w:hAnsi="Arial" w:cs="Arial"/>
          <w:color w:val="000000" w:themeColor="text1"/>
        </w:rPr>
        <w:t>samplings were conducted</w:t>
      </w:r>
      <w:r w:rsidR="00EE384C" w:rsidRPr="00157A05">
        <w:rPr>
          <w:rFonts w:ascii="Arial" w:hAnsi="Arial" w:cs="Arial"/>
          <w:color w:val="000000" w:themeColor="text1"/>
        </w:rPr>
        <w:t xml:space="preserve"> on July 20</w:t>
      </w:r>
      <w:r w:rsidR="00EE384C" w:rsidRPr="00157A05">
        <w:rPr>
          <w:rFonts w:ascii="Arial" w:hAnsi="Arial" w:cs="Arial"/>
          <w:color w:val="000000" w:themeColor="text1"/>
          <w:vertAlign w:val="superscript"/>
        </w:rPr>
        <w:t>th</w:t>
      </w:r>
      <w:r w:rsidR="00EE384C" w:rsidRPr="00157A05">
        <w:rPr>
          <w:rFonts w:ascii="Arial" w:hAnsi="Arial" w:cs="Arial"/>
          <w:color w:val="000000" w:themeColor="text1"/>
        </w:rPr>
        <w:t xml:space="preserve"> </w:t>
      </w:r>
      <w:r w:rsidR="00940820" w:rsidRPr="00157A05">
        <w:rPr>
          <w:rFonts w:ascii="Arial" w:hAnsi="Arial" w:cs="Arial"/>
          <w:color w:val="000000" w:themeColor="text1"/>
        </w:rPr>
        <w:t xml:space="preserve">(one week after rewetting) </w:t>
      </w:r>
      <w:r w:rsidR="00EE384C" w:rsidRPr="00157A05">
        <w:rPr>
          <w:rFonts w:ascii="Arial" w:hAnsi="Arial" w:cs="Arial"/>
          <w:color w:val="000000" w:themeColor="text1"/>
        </w:rPr>
        <w:t xml:space="preserve">and </w:t>
      </w:r>
      <w:r w:rsidR="00D07252">
        <w:rPr>
          <w:rFonts w:ascii="Arial" w:hAnsi="Arial" w:cs="Arial"/>
          <w:color w:val="000000" w:themeColor="text1"/>
        </w:rPr>
        <w:t>on</w:t>
      </w:r>
      <w:r w:rsidR="00940820" w:rsidRPr="00157A05">
        <w:rPr>
          <w:rFonts w:ascii="Arial" w:hAnsi="Arial" w:cs="Arial"/>
          <w:color w:val="000000" w:themeColor="text1"/>
        </w:rPr>
        <w:t xml:space="preserve"> </w:t>
      </w:r>
      <w:r w:rsidR="00EE384C" w:rsidRPr="00157A05">
        <w:rPr>
          <w:rFonts w:ascii="Arial" w:hAnsi="Arial" w:cs="Arial"/>
          <w:color w:val="000000" w:themeColor="text1"/>
        </w:rPr>
        <w:t>September</w:t>
      </w:r>
      <w:r w:rsidR="00D07252">
        <w:rPr>
          <w:rFonts w:ascii="Arial" w:hAnsi="Arial" w:cs="Arial"/>
          <w:color w:val="000000" w:themeColor="text1"/>
        </w:rPr>
        <w:t xml:space="preserve"> 13</w:t>
      </w:r>
      <w:r w:rsidR="00D07252" w:rsidRPr="00453817">
        <w:rPr>
          <w:rFonts w:ascii="Arial" w:hAnsi="Arial" w:cs="Arial"/>
          <w:color w:val="000000" w:themeColor="text1"/>
          <w:vertAlign w:val="superscript"/>
        </w:rPr>
        <w:t>th</w:t>
      </w:r>
      <w:r w:rsidR="00EE384C" w:rsidRPr="00157A05">
        <w:rPr>
          <w:rFonts w:ascii="Arial" w:hAnsi="Arial" w:cs="Arial"/>
          <w:color w:val="000000" w:themeColor="text1"/>
        </w:rPr>
        <w:t xml:space="preserve"> </w:t>
      </w:r>
      <w:r w:rsidR="00940820" w:rsidRPr="00157A05">
        <w:rPr>
          <w:rFonts w:ascii="Arial" w:hAnsi="Arial" w:cs="Arial"/>
          <w:color w:val="000000" w:themeColor="text1"/>
        </w:rPr>
        <w:t>(eleven weeks after rewetting)</w:t>
      </w:r>
      <w:r w:rsidR="00EE384C" w:rsidRPr="00157A05">
        <w:rPr>
          <w:rFonts w:ascii="Arial" w:hAnsi="Arial" w:cs="Arial"/>
          <w:color w:val="000000" w:themeColor="text1"/>
        </w:rPr>
        <w:t>, respectively,</w:t>
      </w:r>
      <w:r w:rsidR="00940820" w:rsidRPr="00157A05">
        <w:rPr>
          <w:rFonts w:ascii="Arial" w:hAnsi="Arial" w:cs="Arial"/>
          <w:color w:val="000000" w:themeColor="text1"/>
        </w:rPr>
        <w:t xml:space="preserve"> </w:t>
      </w:r>
      <w:r w:rsidR="004B09A6" w:rsidRPr="00157A05">
        <w:rPr>
          <w:rFonts w:ascii="Arial" w:hAnsi="Arial" w:cs="Arial"/>
          <w:color w:val="000000" w:themeColor="text1"/>
        </w:rPr>
        <w:t xml:space="preserve">by collecting only the bulk soils. </w:t>
      </w:r>
      <w:r w:rsidR="00247DF0" w:rsidRPr="00157A05">
        <w:rPr>
          <w:rFonts w:ascii="Arial" w:hAnsi="Arial" w:cs="Arial"/>
          <w:color w:val="000000" w:themeColor="text1"/>
        </w:rPr>
        <w:t>A total of</w:t>
      </w:r>
      <w:r w:rsidR="009846FE" w:rsidRPr="00157A05">
        <w:rPr>
          <w:rFonts w:ascii="Arial" w:hAnsi="Arial" w:cs="Arial"/>
          <w:color w:val="000000" w:themeColor="text1"/>
        </w:rPr>
        <w:t xml:space="preserve"> 120 of bulk soil and 72 of rhizosphere soil samples</w:t>
      </w:r>
      <w:r w:rsidR="00247DF0" w:rsidRPr="00157A05">
        <w:rPr>
          <w:rFonts w:ascii="Arial" w:hAnsi="Arial" w:cs="Arial"/>
          <w:color w:val="000000" w:themeColor="text1"/>
        </w:rPr>
        <w:t xml:space="preserve"> were collected</w:t>
      </w:r>
      <w:r w:rsidR="009846FE" w:rsidRPr="00157A05">
        <w:rPr>
          <w:rFonts w:ascii="Arial" w:hAnsi="Arial" w:cs="Arial"/>
          <w:color w:val="000000" w:themeColor="text1"/>
        </w:rPr>
        <w:t xml:space="preserve">. </w:t>
      </w:r>
      <w:r w:rsidR="004B09A6" w:rsidRPr="00157A05">
        <w:rPr>
          <w:rFonts w:ascii="Arial" w:hAnsi="Arial" w:cs="Arial"/>
          <w:color w:val="000000" w:themeColor="text1"/>
        </w:rPr>
        <w:t>Bu</w:t>
      </w:r>
      <w:r w:rsidR="00247DF0" w:rsidRPr="00157A05">
        <w:rPr>
          <w:rFonts w:ascii="Arial" w:hAnsi="Arial" w:cs="Arial"/>
          <w:color w:val="000000" w:themeColor="text1"/>
        </w:rPr>
        <w:t xml:space="preserve">lk soils were sampled </w:t>
      </w:r>
      <w:r w:rsidR="009457EA" w:rsidRPr="00157A05">
        <w:rPr>
          <w:rFonts w:ascii="Arial" w:hAnsi="Arial" w:cs="Arial"/>
          <w:color w:val="000000" w:themeColor="text1"/>
        </w:rPr>
        <w:t xml:space="preserve">between </w:t>
      </w:r>
      <w:r w:rsidR="00C7527D" w:rsidRPr="00157A05">
        <w:rPr>
          <w:rFonts w:ascii="Arial" w:hAnsi="Arial" w:cs="Arial"/>
          <w:color w:val="000000" w:themeColor="text1"/>
        </w:rPr>
        <w:t xml:space="preserve">plant </w:t>
      </w:r>
      <w:r w:rsidR="009457EA" w:rsidRPr="00157A05">
        <w:rPr>
          <w:rFonts w:ascii="Arial" w:hAnsi="Arial" w:cs="Arial"/>
          <w:color w:val="000000" w:themeColor="text1"/>
        </w:rPr>
        <w:t xml:space="preserve">rows </w:t>
      </w:r>
      <w:r w:rsidR="004B09A6" w:rsidRPr="00157A05">
        <w:rPr>
          <w:rFonts w:ascii="Arial" w:hAnsi="Arial" w:cs="Arial"/>
          <w:color w:val="000000" w:themeColor="text1"/>
        </w:rPr>
        <w:t xml:space="preserve">using </w:t>
      </w:r>
      <w:r w:rsidR="009457EA" w:rsidRPr="00157A05">
        <w:rPr>
          <w:rFonts w:ascii="Arial" w:hAnsi="Arial" w:cs="Arial"/>
          <w:color w:val="000000" w:themeColor="text1"/>
        </w:rPr>
        <w:t xml:space="preserve">a </w:t>
      </w:r>
      <w:r w:rsidR="00C7527D" w:rsidRPr="00157A05">
        <w:rPr>
          <w:rFonts w:ascii="Arial" w:hAnsi="Arial" w:cs="Arial"/>
          <w:color w:val="000000" w:themeColor="text1"/>
        </w:rPr>
        <w:t xml:space="preserve">5 cm </w:t>
      </w:r>
      <w:r w:rsidR="004B09A6" w:rsidRPr="00157A05">
        <w:rPr>
          <w:rFonts w:ascii="Arial" w:hAnsi="Arial" w:cs="Arial"/>
          <w:color w:val="000000" w:themeColor="text1"/>
        </w:rPr>
        <w:t>soil core</w:t>
      </w:r>
      <w:r w:rsidR="009457EA" w:rsidRPr="00157A05">
        <w:rPr>
          <w:rFonts w:ascii="Arial" w:hAnsi="Arial" w:cs="Arial"/>
          <w:color w:val="000000" w:themeColor="text1"/>
        </w:rPr>
        <w:t xml:space="preserve"> sampler at 15 cm of depth and </w:t>
      </w:r>
      <w:r w:rsidR="009F70BF" w:rsidRPr="00157A05">
        <w:rPr>
          <w:rFonts w:ascii="Arial" w:hAnsi="Arial" w:cs="Arial"/>
          <w:color w:val="000000" w:themeColor="text1"/>
        </w:rPr>
        <w:t xml:space="preserve">sieved through </w:t>
      </w:r>
      <w:r w:rsidR="009457EA" w:rsidRPr="00157A05">
        <w:rPr>
          <w:rFonts w:ascii="Arial" w:hAnsi="Arial" w:cs="Arial"/>
          <w:color w:val="000000" w:themeColor="text1"/>
        </w:rPr>
        <w:t xml:space="preserve">5 </w:t>
      </w:r>
      <w:r w:rsidR="0032109C" w:rsidRPr="00157A05">
        <w:rPr>
          <w:rFonts w:ascii="Arial" w:hAnsi="Arial" w:cs="Arial"/>
          <w:color w:val="000000" w:themeColor="text1"/>
        </w:rPr>
        <w:t>mm</w:t>
      </w:r>
      <w:r w:rsidR="009457EA" w:rsidRPr="00157A05">
        <w:rPr>
          <w:rFonts w:ascii="Arial" w:hAnsi="Arial" w:cs="Arial"/>
          <w:color w:val="000000" w:themeColor="text1"/>
        </w:rPr>
        <w:t xml:space="preserve"> of sieve</w:t>
      </w:r>
      <w:r w:rsidR="009F70BF" w:rsidRPr="00157A05">
        <w:rPr>
          <w:rFonts w:ascii="Arial" w:hAnsi="Arial" w:cs="Arial"/>
          <w:color w:val="000000" w:themeColor="text1"/>
        </w:rPr>
        <w:t xml:space="preserve"> to remove any</w:t>
      </w:r>
      <w:r w:rsidR="00F3527F" w:rsidRPr="00157A05">
        <w:rPr>
          <w:rFonts w:ascii="Arial" w:hAnsi="Arial" w:cs="Arial"/>
          <w:color w:val="000000" w:themeColor="text1"/>
        </w:rPr>
        <w:t xml:space="preserve"> plant</w:t>
      </w:r>
      <w:r w:rsidR="009F70BF" w:rsidRPr="00157A05">
        <w:rPr>
          <w:rFonts w:ascii="Arial" w:hAnsi="Arial" w:cs="Arial"/>
          <w:color w:val="000000" w:themeColor="text1"/>
        </w:rPr>
        <w:t xml:space="preserve"> debris and to achieve more homogenous soil particles</w:t>
      </w:r>
      <w:r w:rsidR="00F3527F" w:rsidRPr="00157A05">
        <w:rPr>
          <w:rFonts w:ascii="Arial" w:hAnsi="Arial" w:cs="Arial"/>
          <w:color w:val="000000" w:themeColor="text1"/>
        </w:rPr>
        <w:t>.</w:t>
      </w:r>
      <w:r w:rsidR="00C7527D" w:rsidRPr="00157A05">
        <w:rPr>
          <w:rFonts w:ascii="Arial" w:hAnsi="Arial" w:cs="Arial"/>
          <w:color w:val="000000" w:themeColor="text1"/>
        </w:rPr>
        <w:t xml:space="preserve"> Root-attached rhizosphere soils were collected from within a plant row using an 8 cm soil auger.</w:t>
      </w:r>
      <w:r w:rsidR="00F3527F" w:rsidRPr="00157A05">
        <w:rPr>
          <w:rFonts w:ascii="Arial" w:hAnsi="Arial" w:cs="Arial"/>
          <w:color w:val="000000" w:themeColor="text1"/>
        </w:rPr>
        <w:t xml:space="preserve"> Soil samples were stored at -</w:t>
      </w:r>
      <w:r w:rsidR="00247DF0" w:rsidRPr="00157A05">
        <w:rPr>
          <w:rFonts w:ascii="Arial" w:hAnsi="Arial" w:cs="Arial"/>
          <w:color w:val="000000" w:themeColor="text1"/>
        </w:rPr>
        <w:t>2</w:t>
      </w:r>
      <w:r w:rsidR="005907D2" w:rsidRPr="00157A05">
        <w:rPr>
          <w:rFonts w:ascii="Arial" w:hAnsi="Arial" w:cs="Arial"/>
          <w:color w:val="000000" w:themeColor="text1"/>
        </w:rPr>
        <w:t xml:space="preserve">0 </w:t>
      </w:r>
      <w:r w:rsidR="005907D2" w:rsidRPr="00157A05">
        <w:rPr>
          <w:rFonts w:ascii="Arial" w:hAnsi="Arial" w:cs="Arial"/>
          <w:color w:val="000000" w:themeColor="text1"/>
        </w:rPr>
        <w:sym w:font="Symbol" w:char="F0B0"/>
      </w:r>
      <w:r w:rsidR="005907D2" w:rsidRPr="00157A05">
        <w:rPr>
          <w:rFonts w:ascii="Arial" w:hAnsi="Arial" w:cs="Arial"/>
          <w:color w:val="000000" w:themeColor="text1"/>
        </w:rPr>
        <w:t>C</w:t>
      </w:r>
      <w:r w:rsidR="00F3527F" w:rsidRPr="00157A05">
        <w:rPr>
          <w:rFonts w:ascii="Arial" w:hAnsi="Arial" w:cs="Arial"/>
          <w:color w:val="000000" w:themeColor="text1"/>
        </w:rPr>
        <w:t xml:space="preserve"> for </w:t>
      </w:r>
      <w:r w:rsidR="00C7527D" w:rsidRPr="00157A05">
        <w:rPr>
          <w:rFonts w:ascii="Arial" w:hAnsi="Arial" w:cs="Arial"/>
          <w:color w:val="000000" w:themeColor="text1"/>
        </w:rPr>
        <w:t>further analyses</w:t>
      </w:r>
      <w:r w:rsidR="009F70BF" w:rsidRPr="00157A05">
        <w:rPr>
          <w:rFonts w:ascii="Arial" w:hAnsi="Arial" w:cs="Arial"/>
          <w:color w:val="000000" w:themeColor="text1"/>
        </w:rPr>
        <w:t>.</w:t>
      </w:r>
      <w:r w:rsidR="00247DF0" w:rsidRPr="00157A05">
        <w:rPr>
          <w:rFonts w:ascii="Arial" w:hAnsi="Arial" w:cs="Arial"/>
          <w:color w:val="000000" w:themeColor="text1"/>
        </w:rPr>
        <w:t xml:space="preserve"> </w:t>
      </w:r>
      <w:r w:rsidR="002617CD" w:rsidRPr="00157A05">
        <w:rPr>
          <w:rFonts w:ascii="Arial" w:hAnsi="Arial" w:cs="Arial"/>
          <w:color w:val="000000" w:themeColor="text1"/>
        </w:rPr>
        <w:t xml:space="preserve">The measured </w:t>
      </w:r>
      <w:r w:rsidR="0098402A">
        <w:rPr>
          <w:rFonts w:ascii="Arial" w:hAnsi="Arial" w:cs="Arial"/>
          <w:color w:val="000000" w:themeColor="text1"/>
        </w:rPr>
        <w:t xml:space="preserve">soil </w:t>
      </w:r>
      <w:r w:rsidR="002617CD" w:rsidRPr="00157A05">
        <w:rPr>
          <w:rFonts w:ascii="Arial" w:hAnsi="Arial" w:cs="Arial"/>
          <w:color w:val="000000" w:themeColor="text1"/>
        </w:rPr>
        <w:t>parameters includ</w:t>
      </w:r>
      <w:r w:rsidR="0098402A">
        <w:rPr>
          <w:rFonts w:ascii="Arial" w:hAnsi="Arial" w:cs="Arial"/>
          <w:color w:val="000000" w:themeColor="text1"/>
        </w:rPr>
        <w:t>ed</w:t>
      </w:r>
      <w:r w:rsidR="00772852">
        <w:rPr>
          <w:rFonts w:ascii="Arial" w:hAnsi="Arial" w:cs="Arial"/>
          <w:color w:val="000000" w:themeColor="text1"/>
        </w:rPr>
        <w:t xml:space="preserve"> gravimetric </w:t>
      </w:r>
      <w:r w:rsidR="002617CD" w:rsidRPr="00157A05">
        <w:rPr>
          <w:rFonts w:ascii="Arial" w:hAnsi="Arial" w:cs="Arial"/>
          <w:color w:val="000000" w:themeColor="text1"/>
        </w:rPr>
        <w:t>water content</w:t>
      </w:r>
      <w:r w:rsidR="00772852">
        <w:rPr>
          <w:rFonts w:ascii="Arial" w:hAnsi="Arial" w:cs="Arial"/>
          <w:color w:val="000000" w:themeColor="text1"/>
        </w:rPr>
        <w:t xml:space="preserve"> (GWC)</w:t>
      </w:r>
      <w:r w:rsidR="002617CD" w:rsidRPr="00157A05">
        <w:rPr>
          <w:rFonts w:ascii="Arial" w:hAnsi="Arial" w:cs="Arial"/>
          <w:color w:val="000000" w:themeColor="text1"/>
        </w:rPr>
        <w:t>, pH, mineral nitrogen content (NO</w:t>
      </w:r>
      <w:r w:rsidR="002617CD" w:rsidRPr="00157A05">
        <w:rPr>
          <w:rFonts w:ascii="Arial" w:hAnsi="Arial" w:cs="Arial"/>
          <w:color w:val="000000" w:themeColor="text1"/>
          <w:vertAlign w:val="subscript"/>
        </w:rPr>
        <w:t>3</w:t>
      </w:r>
      <w:r w:rsidR="00772852" w:rsidRPr="00772852">
        <w:rPr>
          <w:rFonts w:ascii="Arial" w:hAnsi="Arial" w:cs="Arial"/>
          <w:color w:val="000000" w:themeColor="text1"/>
          <w:vertAlign w:val="superscript"/>
        </w:rPr>
        <w:t>-</w:t>
      </w:r>
      <w:r w:rsidR="002617CD" w:rsidRPr="00157A05">
        <w:rPr>
          <w:rFonts w:ascii="Arial" w:hAnsi="Arial" w:cs="Arial"/>
          <w:color w:val="000000" w:themeColor="text1"/>
        </w:rPr>
        <w:t>, NH</w:t>
      </w:r>
      <w:r w:rsidR="002617CD" w:rsidRPr="00157A05">
        <w:rPr>
          <w:rFonts w:ascii="Arial" w:hAnsi="Arial" w:cs="Arial"/>
          <w:color w:val="000000" w:themeColor="text1"/>
          <w:vertAlign w:val="subscript"/>
        </w:rPr>
        <w:t>4</w:t>
      </w:r>
      <w:r w:rsidR="00772852" w:rsidRPr="00772852">
        <w:rPr>
          <w:rFonts w:ascii="Arial" w:hAnsi="Arial" w:cs="Arial"/>
          <w:color w:val="000000" w:themeColor="text1"/>
          <w:vertAlign w:val="superscript"/>
        </w:rPr>
        <w:t>+</w:t>
      </w:r>
      <w:r w:rsidR="002617CD" w:rsidRPr="00157A05">
        <w:rPr>
          <w:rFonts w:ascii="Arial" w:hAnsi="Arial" w:cs="Arial"/>
          <w:color w:val="000000" w:themeColor="text1"/>
        </w:rPr>
        <w:t>)</w:t>
      </w:r>
      <w:r w:rsidR="0098402A">
        <w:rPr>
          <w:rFonts w:ascii="Arial" w:hAnsi="Arial" w:cs="Arial"/>
          <w:color w:val="000000" w:themeColor="text1"/>
        </w:rPr>
        <w:t xml:space="preserve"> </w:t>
      </w:r>
      <w:r w:rsidR="00472190">
        <w:rPr>
          <w:rFonts w:ascii="Arial" w:hAnsi="Arial" w:cs="Arial"/>
          <w:color w:val="000000" w:themeColor="text1"/>
        </w:rPr>
        <w:t>as well as N</w:t>
      </w:r>
      <w:r w:rsidR="00472190" w:rsidRPr="003D0DDA">
        <w:rPr>
          <w:rFonts w:ascii="Arial" w:hAnsi="Arial" w:cs="Arial"/>
          <w:color w:val="000000" w:themeColor="text1"/>
          <w:vertAlign w:val="subscript"/>
        </w:rPr>
        <w:t>2</w:t>
      </w:r>
      <w:r w:rsidR="00472190">
        <w:rPr>
          <w:rFonts w:ascii="Arial" w:hAnsi="Arial" w:cs="Arial"/>
          <w:color w:val="000000" w:themeColor="text1"/>
        </w:rPr>
        <w:t xml:space="preserve">O fluxes </w:t>
      </w:r>
      <w:r w:rsidR="00D07252">
        <w:rPr>
          <w:rFonts w:ascii="Arial" w:hAnsi="Arial" w:cs="Arial"/>
          <w:color w:val="000000" w:themeColor="text1"/>
        </w:rPr>
        <w:fldChar w:fldCharType="begin"/>
      </w:r>
      <w:r w:rsidR="00D07252">
        <w:rPr>
          <w:rFonts w:ascii="Arial" w:hAnsi="Arial" w:cs="Arial"/>
          <w:color w:val="000000" w:themeColor="text1"/>
        </w:rPr>
        <w:instrText xml:space="preserve"> ADDIN ZOTERO_ITEM CSL_CITATION {"citationID":"rwkpMPVb","properties":{"formattedCitation":"(Kost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D07252">
        <w:rPr>
          <w:rFonts w:ascii="Arial" w:hAnsi="Arial" w:cs="Arial"/>
          <w:color w:val="000000" w:themeColor="text1"/>
        </w:rPr>
        <w:fldChar w:fldCharType="separate"/>
      </w:r>
      <w:r w:rsidR="00D07252">
        <w:rPr>
          <w:rFonts w:ascii="Arial" w:hAnsi="Arial" w:cs="Arial"/>
          <w:noProof/>
          <w:color w:val="000000" w:themeColor="text1"/>
        </w:rPr>
        <w:t>(Kost et al., 2024)</w:t>
      </w:r>
      <w:r w:rsidR="00D07252">
        <w:rPr>
          <w:rFonts w:ascii="Arial" w:hAnsi="Arial" w:cs="Arial"/>
          <w:color w:val="000000" w:themeColor="text1"/>
        </w:rPr>
        <w:fldChar w:fldCharType="end"/>
      </w:r>
      <w:r w:rsidR="00D07252">
        <w:rPr>
          <w:rFonts w:ascii="Arial" w:hAnsi="Arial" w:cs="Arial"/>
          <w:color w:val="000000" w:themeColor="text1"/>
        </w:rPr>
        <w:t>.</w:t>
      </w:r>
    </w:p>
    <w:p w14:paraId="4ED5E8EF" w14:textId="77777777" w:rsidR="00772852" w:rsidRPr="00157A05" w:rsidRDefault="00772852" w:rsidP="00453817">
      <w:pPr>
        <w:spacing w:after="0" w:line="480" w:lineRule="auto"/>
        <w:jc w:val="both"/>
        <w:rPr>
          <w:rFonts w:ascii="Arial" w:hAnsi="Arial" w:cs="Arial"/>
          <w:color w:val="000000" w:themeColor="text1"/>
        </w:rPr>
      </w:pPr>
    </w:p>
    <w:p w14:paraId="7F55FB5A" w14:textId="57256047" w:rsidR="00257173" w:rsidRDefault="000873E2" w:rsidP="000A085A">
      <w:pPr>
        <w:pStyle w:val="ListParagraph"/>
        <w:numPr>
          <w:ilvl w:val="1"/>
          <w:numId w:val="15"/>
        </w:numPr>
        <w:spacing w:line="480" w:lineRule="auto"/>
        <w:ind w:left="540" w:hanging="540"/>
        <w:jc w:val="both"/>
        <w:rPr>
          <w:ins w:id="250" w:author="Ari Fina Bintarti" w:date="2024-05-24T09:58:00Z"/>
          <w:rFonts w:ascii="Arial" w:hAnsi="Arial" w:cs="Arial"/>
          <w:i/>
          <w:iCs/>
        </w:rPr>
      </w:pPr>
      <w:r w:rsidRPr="000A085A">
        <w:rPr>
          <w:rFonts w:ascii="Arial" w:hAnsi="Arial" w:cs="Arial"/>
          <w:i/>
          <w:iCs/>
          <w:rPrChange w:id="251" w:author="Ari Fina Bintarti" w:date="2024-05-24T09:58:00Z">
            <w:rPr/>
          </w:rPrChange>
        </w:rPr>
        <w:t>Amplicon libraries preparation</w:t>
      </w:r>
      <w:r w:rsidR="00257173" w:rsidRPr="000A085A">
        <w:rPr>
          <w:rFonts w:ascii="Arial" w:hAnsi="Arial" w:cs="Arial"/>
          <w:i/>
          <w:iCs/>
          <w:rPrChange w:id="252" w:author="Ari Fina Bintarti" w:date="2024-05-24T09:58:00Z">
            <w:rPr/>
          </w:rPrChange>
        </w:rPr>
        <w:t xml:space="preserve"> and sequencing</w:t>
      </w:r>
      <w:r w:rsidR="00FB3695" w:rsidRPr="000A085A">
        <w:rPr>
          <w:rFonts w:ascii="Arial" w:hAnsi="Arial" w:cs="Arial"/>
          <w:i/>
          <w:iCs/>
          <w:rPrChange w:id="253" w:author="Ari Fina Bintarti" w:date="2024-05-24T09:58:00Z">
            <w:rPr/>
          </w:rPrChange>
        </w:rPr>
        <w:t xml:space="preserve"> of </w:t>
      </w:r>
      <w:r w:rsidR="00FB3695" w:rsidRPr="000A085A">
        <w:rPr>
          <w:rFonts w:ascii="Arial" w:hAnsi="Arial" w:cs="Arial"/>
          <w:i/>
          <w:iCs/>
          <w:rPrChange w:id="254" w:author="Ari Fina Bintarti" w:date="2024-05-24T09:58:00Z">
            <w:rPr>
              <w:i/>
              <w:iCs/>
            </w:rPr>
          </w:rPrChange>
        </w:rPr>
        <w:t>amoA</w:t>
      </w:r>
      <w:r w:rsidR="00FB3695" w:rsidRPr="000A085A">
        <w:rPr>
          <w:rFonts w:ascii="Arial" w:hAnsi="Arial" w:cs="Arial"/>
          <w:i/>
          <w:iCs/>
          <w:rPrChange w:id="255" w:author="Ari Fina Bintarti" w:date="2024-05-24T09:58:00Z">
            <w:rPr/>
          </w:rPrChange>
        </w:rPr>
        <w:t xml:space="preserve"> genes</w:t>
      </w:r>
    </w:p>
    <w:p w14:paraId="447BE68A" w14:textId="77777777" w:rsidR="000A085A" w:rsidRPr="000A085A" w:rsidRDefault="000A085A">
      <w:pPr>
        <w:pStyle w:val="ListParagraph"/>
        <w:spacing w:line="480" w:lineRule="auto"/>
        <w:ind w:left="540"/>
        <w:jc w:val="both"/>
        <w:rPr>
          <w:rFonts w:ascii="Arial" w:hAnsi="Arial" w:cs="Arial"/>
          <w:i/>
          <w:iCs/>
          <w:rPrChange w:id="256" w:author="Ari Fina Bintarti" w:date="2024-05-24T09:58:00Z">
            <w:rPr/>
          </w:rPrChange>
        </w:rPr>
        <w:pPrChange w:id="257" w:author="Ari Fina Bintarti" w:date="2024-05-24T09:58:00Z">
          <w:pPr>
            <w:spacing w:after="0" w:line="480" w:lineRule="auto"/>
            <w:jc w:val="both"/>
          </w:pPr>
        </w:pPrChange>
      </w:pPr>
    </w:p>
    <w:p w14:paraId="2098A66E" w14:textId="0781143D" w:rsidR="005E5426" w:rsidDel="000A085A" w:rsidRDefault="00257173" w:rsidP="000A085A">
      <w:pPr>
        <w:spacing w:after="0" w:line="480" w:lineRule="auto"/>
        <w:ind w:firstLine="360"/>
        <w:jc w:val="both"/>
        <w:rPr>
          <w:del w:id="258" w:author="Ari Fina Bintarti" w:date="2024-05-24T09:59:00Z"/>
          <w:rFonts w:ascii="Arial" w:hAnsi="Arial" w:cs="Arial"/>
          <w:color w:val="000000" w:themeColor="text1"/>
        </w:rPr>
      </w:pPr>
      <w:r w:rsidRPr="00157A05">
        <w:rPr>
          <w:rFonts w:ascii="Arial" w:hAnsi="Arial" w:cs="Arial"/>
          <w:color w:val="000000" w:themeColor="text1"/>
        </w:rPr>
        <w:t xml:space="preserve">Soil DNA </w:t>
      </w:r>
      <w:r w:rsidR="00A177C0" w:rsidRPr="00157A05">
        <w:rPr>
          <w:rFonts w:ascii="Arial" w:hAnsi="Arial" w:cs="Arial"/>
          <w:color w:val="000000" w:themeColor="text1"/>
        </w:rPr>
        <w:t xml:space="preserve">were </w:t>
      </w:r>
      <w:r w:rsidR="002F2AF7" w:rsidRPr="00157A05">
        <w:rPr>
          <w:rFonts w:ascii="Arial" w:hAnsi="Arial" w:cs="Arial"/>
          <w:color w:val="000000" w:themeColor="text1"/>
        </w:rPr>
        <w:t>extracted</w:t>
      </w:r>
      <w:r w:rsidR="00414BAC" w:rsidRPr="00157A05">
        <w:rPr>
          <w:rFonts w:ascii="Arial" w:hAnsi="Arial" w:cs="Arial"/>
          <w:color w:val="000000" w:themeColor="text1"/>
        </w:rPr>
        <w:t xml:space="preserve"> </w:t>
      </w:r>
      <w:r w:rsidR="00A51273">
        <w:rPr>
          <w:rFonts w:ascii="Arial" w:hAnsi="Arial" w:cs="Arial"/>
          <w:color w:val="000000" w:themeColor="text1"/>
        </w:rPr>
        <w:t xml:space="preserve">from a total of </w:t>
      </w:r>
      <w:r w:rsidR="00A51273" w:rsidRPr="00157A05">
        <w:rPr>
          <w:rFonts w:ascii="Arial" w:hAnsi="Arial" w:cs="Arial"/>
          <w:color w:val="000000" w:themeColor="text1"/>
        </w:rPr>
        <w:t xml:space="preserve">192 samples </w:t>
      </w:r>
      <w:r w:rsidR="00414BAC" w:rsidRPr="00157A05">
        <w:rPr>
          <w:rFonts w:ascii="Arial" w:hAnsi="Arial" w:cs="Arial"/>
          <w:color w:val="000000" w:themeColor="text1"/>
        </w:rPr>
        <w:t xml:space="preserve">using DNeasy ® PowerSoil Pro Kit (Qiagen, Hilden, Germany) according to the manufacturer’s protocol from 0.25g homogenized </w:t>
      </w:r>
      <w:r w:rsidR="00414BAC" w:rsidRPr="00157A05">
        <w:rPr>
          <w:rFonts w:ascii="Arial" w:hAnsi="Arial" w:cs="Arial"/>
          <w:color w:val="000000" w:themeColor="text1"/>
        </w:rPr>
        <w:lastRenderedPageBreak/>
        <w:t>rhizosphere and bulk soil. The quality and quantity of the DNA was assessed via UV/VIS spectrophotometry with the QIAxpert (Qiagen) and normalized to 10</w:t>
      </w:r>
      <w:r w:rsidR="0098402A">
        <w:rPr>
          <w:rFonts w:ascii="Arial" w:hAnsi="Arial" w:cs="Arial"/>
          <w:color w:val="000000" w:themeColor="text1"/>
        </w:rPr>
        <w:t xml:space="preserve"> </w:t>
      </w:r>
      <w:r w:rsidR="00414BAC" w:rsidRPr="00157A05">
        <w:rPr>
          <w:rFonts w:ascii="Arial" w:hAnsi="Arial" w:cs="Arial"/>
          <w:color w:val="000000" w:themeColor="text1"/>
        </w:rPr>
        <w:t>ng/μL</w:t>
      </w:r>
      <w:r w:rsidR="002F2AF7" w:rsidRPr="00157A05">
        <w:rPr>
          <w:rFonts w:ascii="Arial" w:hAnsi="Arial" w:cs="Arial"/>
          <w:color w:val="000000" w:themeColor="text1"/>
        </w:rPr>
        <w:t xml:space="preserve">. </w:t>
      </w:r>
      <w:r w:rsidR="00156712" w:rsidRPr="00157A05">
        <w:rPr>
          <w:rFonts w:ascii="Arial" w:hAnsi="Arial" w:cs="Arial"/>
          <w:color w:val="000000" w:themeColor="text1"/>
        </w:rPr>
        <w:t>The analysis of a</w:t>
      </w:r>
      <w:r w:rsidRPr="00157A05">
        <w:rPr>
          <w:rFonts w:ascii="Arial" w:hAnsi="Arial" w:cs="Arial"/>
          <w:color w:val="000000" w:themeColor="text1"/>
        </w:rPr>
        <w:t>mmonia</w:t>
      </w:r>
      <w:r w:rsidR="00156712" w:rsidRPr="00157A05">
        <w:rPr>
          <w:rFonts w:ascii="Arial" w:hAnsi="Arial" w:cs="Arial"/>
          <w:color w:val="000000" w:themeColor="text1"/>
        </w:rPr>
        <w:t>-</w:t>
      </w:r>
      <w:r w:rsidRPr="00157A05">
        <w:rPr>
          <w:rFonts w:ascii="Arial" w:hAnsi="Arial" w:cs="Arial"/>
          <w:color w:val="000000" w:themeColor="text1"/>
        </w:rPr>
        <w:t>oxidiz</w:t>
      </w:r>
      <w:r w:rsidR="00156712" w:rsidRPr="00157A05">
        <w:rPr>
          <w:rFonts w:ascii="Arial" w:hAnsi="Arial" w:cs="Arial"/>
          <w:color w:val="000000" w:themeColor="text1"/>
        </w:rPr>
        <w:t>ing</w:t>
      </w:r>
      <w:r w:rsidRPr="00157A05">
        <w:rPr>
          <w:rFonts w:ascii="Arial" w:hAnsi="Arial" w:cs="Arial"/>
          <w:color w:val="000000" w:themeColor="text1"/>
        </w:rPr>
        <w:t xml:space="preserve"> communit</w:t>
      </w:r>
      <w:r w:rsidR="00156712" w:rsidRPr="00157A05">
        <w:rPr>
          <w:rFonts w:ascii="Arial" w:hAnsi="Arial" w:cs="Arial"/>
          <w:color w:val="000000" w:themeColor="text1"/>
        </w:rPr>
        <w:t>ies</w:t>
      </w:r>
      <w:r w:rsidRPr="00157A05">
        <w:rPr>
          <w:rFonts w:ascii="Arial" w:hAnsi="Arial" w:cs="Arial"/>
          <w:color w:val="000000" w:themeColor="text1"/>
        </w:rPr>
        <w:t xml:space="preserve"> w</w:t>
      </w:r>
      <w:r w:rsidR="00A61B42" w:rsidRPr="00157A05">
        <w:rPr>
          <w:rFonts w:ascii="Arial" w:hAnsi="Arial" w:cs="Arial"/>
          <w:color w:val="000000" w:themeColor="text1"/>
        </w:rPr>
        <w:t xml:space="preserve">as </w:t>
      </w:r>
      <w:r w:rsidRPr="00157A05">
        <w:rPr>
          <w:rFonts w:ascii="Arial" w:hAnsi="Arial" w:cs="Arial"/>
          <w:color w:val="000000" w:themeColor="text1"/>
        </w:rPr>
        <w:t xml:space="preserve">conducted </w:t>
      </w:r>
      <w:r w:rsidR="00FB3695" w:rsidRPr="00157A05">
        <w:rPr>
          <w:rFonts w:ascii="Arial" w:hAnsi="Arial" w:cs="Arial"/>
          <w:color w:val="000000" w:themeColor="text1"/>
        </w:rPr>
        <w:t xml:space="preserve">by </w:t>
      </w:r>
      <w:r w:rsidR="00A61B42" w:rsidRPr="00157A05">
        <w:rPr>
          <w:rFonts w:ascii="Arial" w:hAnsi="Arial" w:cs="Arial"/>
          <w:color w:val="000000" w:themeColor="text1"/>
        </w:rPr>
        <w:t xml:space="preserve">sequencing of </w:t>
      </w:r>
      <w:r w:rsidR="00A61B42" w:rsidRPr="00157A05">
        <w:rPr>
          <w:rFonts w:ascii="Arial" w:hAnsi="Arial" w:cs="Arial"/>
          <w:i/>
          <w:iCs/>
          <w:color w:val="000000" w:themeColor="text1"/>
        </w:rPr>
        <w:t>amoA</w:t>
      </w:r>
      <w:r w:rsidR="00A61B42" w:rsidRPr="00157A05">
        <w:rPr>
          <w:rFonts w:ascii="Arial" w:hAnsi="Arial" w:cs="Arial"/>
          <w:color w:val="000000" w:themeColor="text1"/>
        </w:rPr>
        <w:t xml:space="preserve"> gene</w:t>
      </w:r>
      <w:r w:rsidR="00156712" w:rsidRPr="00157A05">
        <w:rPr>
          <w:rFonts w:ascii="Arial" w:hAnsi="Arial" w:cs="Arial"/>
          <w:color w:val="000000" w:themeColor="text1"/>
        </w:rPr>
        <w:t>s</w:t>
      </w:r>
      <w:r w:rsidR="00A61B42" w:rsidRPr="00157A05">
        <w:rPr>
          <w:rFonts w:ascii="Arial" w:hAnsi="Arial" w:cs="Arial"/>
          <w:color w:val="000000" w:themeColor="text1"/>
        </w:rPr>
        <w:t xml:space="preserve"> of AOB, AOA, and comammox.</w:t>
      </w:r>
      <w:r w:rsidR="00FB3695" w:rsidRPr="00157A05">
        <w:rPr>
          <w:rFonts w:ascii="Arial" w:hAnsi="Arial" w:cs="Arial"/>
          <w:color w:val="000000" w:themeColor="text1"/>
        </w:rPr>
        <w:t xml:space="preserve"> The sequencing libraries were performed using two-step </w:t>
      </w:r>
      <w:r w:rsidR="000873E2" w:rsidRPr="00157A05">
        <w:rPr>
          <w:rFonts w:ascii="Arial" w:hAnsi="Arial" w:cs="Arial"/>
          <w:color w:val="000000" w:themeColor="text1"/>
        </w:rPr>
        <w:t>polymerase chain reaction (</w:t>
      </w:r>
      <w:r w:rsidR="00FB3695" w:rsidRPr="00157A05">
        <w:rPr>
          <w:rFonts w:ascii="Arial" w:hAnsi="Arial" w:cs="Arial"/>
          <w:color w:val="000000" w:themeColor="text1"/>
        </w:rPr>
        <w:t>PCR</w:t>
      </w:r>
      <w:r w:rsidR="000873E2" w:rsidRPr="00157A05">
        <w:rPr>
          <w:rFonts w:ascii="Arial" w:hAnsi="Arial" w:cs="Arial"/>
          <w:color w:val="000000" w:themeColor="text1"/>
        </w:rPr>
        <w:t>)</w:t>
      </w:r>
      <w:r w:rsidR="00FB3695" w:rsidRPr="00157A05">
        <w:rPr>
          <w:rFonts w:ascii="Arial" w:hAnsi="Arial" w:cs="Arial"/>
          <w:color w:val="000000" w:themeColor="text1"/>
        </w:rPr>
        <w:t xml:space="preserve"> amplification approach.</w:t>
      </w:r>
      <w:r w:rsidR="00A61B42" w:rsidRPr="00157A05">
        <w:rPr>
          <w:rFonts w:ascii="Arial" w:hAnsi="Arial" w:cs="Arial"/>
          <w:color w:val="000000" w:themeColor="text1"/>
        </w:rPr>
        <w:t xml:space="preserve"> </w:t>
      </w:r>
      <w:r w:rsidR="0077003D" w:rsidRPr="00157A05">
        <w:rPr>
          <w:rFonts w:ascii="Arial" w:hAnsi="Arial" w:cs="Arial"/>
          <w:color w:val="000000" w:themeColor="text1"/>
        </w:rPr>
        <w:t>The first</w:t>
      </w:r>
      <w:r w:rsidR="00E9556A" w:rsidRPr="00157A05">
        <w:rPr>
          <w:rFonts w:ascii="Arial" w:hAnsi="Arial" w:cs="Arial"/>
          <w:color w:val="000000" w:themeColor="text1"/>
        </w:rPr>
        <w:t>-</w:t>
      </w:r>
      <w:r w:rsidR="0077003D" w:rsidRPr="00157A05">
        <w:rPr>
          <w:rFonts w:ascii="Arial" w:hAnsi="Arial" w:cs="Arial"/>
          <w:color w:val="000000" w:themeColor="text1"/>
        </w:rPr>
        <w:t>step</w:t>
      </w:r>
      <w:r w:rsidR="00A61B42" w:rsidRPr="00157A05">
        <w:rPr>
          <w:rFonts w:ascii="Arial" w:hAnsi="Arial" w:cs="Arial"/>
          <w:color w:val="000000" w:themeColor="text1"/>
        </w:rPr>
        <w:t xml:space="preserve"> PCR amplification of </w:t>
      </w:r>
      <w:r w:rsidR="00A61B42" w:rsidRPr="00157A05">
        <w:rPr>
          <w:rFonts w:ascii="Arial" w:hAnsi="Arial" w:cs="Arial"/>
          <w:i/>
          <w:iCs/>
          <w:color w:val="000000" w:themeColor="text1"/>
        </w:rPr>
        <w:t>amoA</w:t>
      </w:r>
      <w:r w:rsidR="00A61B42" w:rsidRPr="00157A05">
        <w:rPr>
          <w:rFonts w:ascii="Arial" w:hAnsi="Arial" w:cs="Arial"/>
          <w:color w:val="000000" w:themeColor="text1"/>
        </w:rPr>
        <w:t xml:space="preserve"> gene</w:t>
      </w:r>
      <w:r w:rsidR="00156712" w:rsidRPr="00157A05">
        <w:rPr>
          <w:rFonts w:ascii="Arial" w:hAnsi="Arial" w:cs="Arial"/>
          <w:color w:val="000000" w:themeColor="text1"/>
        </w:rPr>
        <w:t>s</w:t>
      </w:r>
      <w:r w:rsidR="00A61B42" w:rsidRPr="00157A05">
        <w:rPr>
          <w:rFonts w:ascii="Arial" w:hAnsi="Arial" w:cs="Arial"/>
          <w:color w:val="000000" w:themeColor="text1"/>
        </w:rPr>
        <w:t xml:space="preserve"> of AOB </w:t>
      </w:r>
      <w:r w:rsidR="004206ED" w:rsidRPr="00157A05">
        <w:rPr>
          <w:rFonts w:ascii="Arial" w:hAnsi="Arial" w:cs="Arial"/>
          <w:color w:val="000000" w:themeColor="text1"/>
        </w:rPr>
        <w:t xml:space="preserve">and AOA </w:t>
      </w:r>
      <w:r w:rsidR="00A61B42" w:rsidRPr="00157A05">
        <w:rPr>
          <w:rFonts w:ascii="Arial" w:hAnsi="Arial" w:cs="Arial"/>
          <w:color w:val="000000" w:themeColor="text1"/>
        </w:rPr>
        <w:t>w</w:t>
      </w:r>
      <w:r w:rsidR="004206ED" w:rsidRPr="00157A05">
        <w:rPr>
          <w:rFonts w:ascii="Arial" w:hAnsi="Arial" w:cs="Arial"/>
          <w:color w:val="000000" w:themeColor="text1"/>
        </w:rPr>
        <w:t>ere</w:t>
      </w:r>
      <w:r w:rsidR="00A61B42" w:rsidRPr="00157A05">
        <w:rPr>
          <w:rFonts w:ascii="Arial" w:hAnsi="Arial" w:cs="Arial"/>
          <w:color w:val="000000" w:themeColor="text1"/>
        </w:rPr>
        <w:t xml:space="preserve"> conducted using </w:t>
      </w:r>
      <w:r w:rsidR="0077003D" w:rsidRPr="00157A05">
        <w:rPr>
          <w:rFonts w:ascii="Arial" w:hAnsi="Arial" w:cs="Arial"/>
          <w:i/>
          <w:iCs/>
          <w:color w:val="000000" w:themeColor="text1"/>
        </w:rPr>
        <w:t>a</w:t>
      </w:r>
      <w:r w:rsidR="0043406C" w:rsidRPr="00157A05">
        <w:rPr>
          <w:rFonts w:ascii="Arial" w:hAnsi="Arial" w:cs="Arial"/>
          <w:i/>
          <w:iCs/>
          <w:color w:val="000000" w:themeColor="text1"/>
        </w:rPr>
        <w:t>moA</w:t>
      </w:r>
      <w:r w:rsidR="0077003D" w:rsidRPr="00157A05">
        <w:rPr>
          <w:rFonts w:ascii="Arial" w:hAnsi="Arial" w:cs="Arial"/>
          <w:color w:val="000000" w:themeColor="text1"/>
        </w:rPr>
        <w:t>-</w:t>
      </w:r>
      <w:r w:rsidR="0043406C" w:rsidRPr="00157A05">
        <w:rPr>
          <w:rFonts w:ascii="Arial" w:hAnsi="Arial" w:cs="Arial"/>
          <w:color w:val="000000" w:themeColor="text1"/>
        </w:rPr>
        <w:t xml:space="preserve">1F (5’-GGGGTTTCTACTGGTGGT-3’) and </w:t>
      </w:r>
      <w:r w:rsidR="0077003D" w:rsidRPr="00157A05">
        <w:rPr>
          <w:rFonts w:ascii="Arial" w:hAnsi="Arial" w:cs="Arial"/>
          <w:i/>
          <w:iCs/>
          <w:color w:val="000000" w:themeColor="text1"/>
        </w:rPr>
        <w:t>a</w:t>
      </w:r>
      <w:r w:rsidR="0043406C" w:rsidRPr="00157A05">
        <w:rPr>
          <w:rFonts w:ascii="Arial" w:hAnsi="Arial" w:cs="Arial"/>
          <w:i/>
          <w:iCs/>
          <w:color w:val="000000" w:themeColor="text1"/>
        </w:rPr>
        <w:t>moA</w:t>
      </w:r>
      <w:r w:rsidR="0077003D" w:rsidRPr="00157A05">
        <w:rPr>
          <w:rFonts w:ascii="Arial" w:hAnsi="Arial" w:cs="Arial"/>
          <w:color w:val="000000" w:themeColor="text1"/>
        </w:rPr>
        <w:t>-</w:t>
      </w:r>
      <w:r w:rsidR="0043406C" w:rsidRPr="00157A05">
        <w:rPr>
          <w:rFonts w:ascii="Arial" w:hAnsi="Arial" w:cs="Arial"/>
          <w:color w:val="000000" w:themeColor="text1"/>
        </w:rPr>
        <w:t xml:space="preserve">2R (5’-CCCCTCKGSAAAGCCTTCTTC-3’) primer pair </w:t>
      </w:r>
      <w:r w:rsidR="0043406C" w:rsidRPr="00157A05">
        <w:rPr>
          <w:rFonts w:ascii="Arial" w:hAnsi="Arial" w:cs="Arial"/>
          <w:color w:val="000000" w:themeColor="text1"/>
        </w:rPr>
        <w:fldChar w:fldCharType="begin"/>
      </w:r>
      <w:r w:rsidR="00375151">
        <w:rPr>
          <w:rFonts w:ascii="Arial" w:hAnsi="Arial" w:cs="Arial"/>
          <w:color w:val="000000" w:themeColor="text1"/>
        </w:rPr>
        <w:instrText xml:space="preserve"> ADDIN ZOTERO_ITEM CSL_CITATION {"citationID":"EG0nk2bF","properties":{"formattedCitation":"(Rotthauwe et al., 1997)","plainCitation":"(Rotthauwe et al., 1997)","noteIndex":0},"citationItems":[{"id":"KsWl1THP/UkyrxuLj","uris":["http://zotero.org/users/local/JetUa067/items/VBD6ZUZY"],"itemData":{"id":85,"type":"article-journal","abstract":"The naturally occurring genetic heterogeneity of autotrophic ammonia-oxidizing populations belonging to the beta subclass of the Proteobacteria was studied by using a newly developed PCR-based assay targeting a partial stretch of the gene which encodes the active-site polypeptide of ammonia monooxygenase (amoA). The PCR yielded a specific 491-bp fragment with all of the nitrifiers tested, but not with the homologous stretch of the particulate methane monooxygenase, a key enzyme of methane-oxidizing bacteria. The assay also specifically detected amoA in DNA extracted from various aquatic and terrestrial environments. The resulting PCR products retrieved from rice roots, activated sludge, a freshwater sample, and an enrichment culture were used for the generation of amoA gene libraries. No false positives were detected in a set of 47 randomly selected clone sequences that were analyzed further. The majority of the environmental sequences retrieved from rice roots and activated sludge grouped within the phylogenetic radiation defined by cultured strains of the genera Nitrosomonas and Nitrosospira. The comparative analysis identified members of both of these genera in activated sludge; however, only Nitrosospira-like sequences with very similar amino acid patterns were found on rice roots. Further differentiation of these molecular isolates was clearly possible on the nucleic acid level due to the accumulation of synonymous mutations, suggesting that several closely related but distinct Nitrosospira-like populations are the main colonizers of the rhizosphere of rice. Each of the amoA gene libraries obtained from the freshwater sample and the enrichment culture was dominated by a novel lineage that shared a branch with the Nitrosospira cluster but could not be assigned to any of the known pure cultures. Our data suggest that amoA represents a very powerful molecular tool for analyzing indigenous ammonia-oxidizing communities due to (i) its specificity, (ii) its fine-scale resolution of closely related populations, and (iii) the fact that a functional trait rather than a phylogenetic trait is detected.","container-title":"Applied and Environmental Microbiology","DOI":"10.1128/aem.63.12.4704-4712.1997","ISSN":"0099-2240","issue":"12","journalAbbreviation":"Appl Environ Microbiol","language":"eng","note":"PMID: 9406389\nPMCID: PMC168793","page":"4704-4712","source":"PubMed","title":"The ammonia monooxygenase structural gene amoA as a functional marker: molecular fine-scale analysis of natural ammonia-oxidizing populations","title-short":"The ammonia monooxygenase structural gene amoA as a functional marker","volume":"63","author":[{"family":"Rotthauwe","given":"J. H."},{"family":"Witzel","given":"K. P."},{"family":"Liesack","given":"W."}],"issued":{"date-parts":[["1997",12]]}}}],"schema":"https://github.com/citation-style-language/schema/raw/master/csl-citation.json"} </w:instrText>
      </w:r>
      <w:r w:rsidR="0043406C" w:rsidRPr="00157A05">
        <w:rPr>
          <w:rFonts w:ascii="Arial" w:hAnsi="Arial" w:cs="Arial"/>
          <w:color w:val="000000" w:themeColor="text1"/>
        </w:rPr>
        <w:fldChar w:fldCharType="separate"/>
      </w:r>
      <w:r w:rsidR="0043406C" w:rsidRPr="00157A05">
        <w:rPr>
          <w:rFonts w:ascii="Arial" w:hAnsi="Arial" w:cs="Arial"/>
        </w:rPr>
        <w:t>(Rotthauwe et al., 1997)</w:t>
      </w:r>
      <w:r w:rsidR="0043406C" w:rsidRPr="00157A05">
        <w:rPr>
          <w:rFonts w:ascii="Arial" w:hAnsi="Arial" w:cs="Arial"/>
          <w:color w:val="000000" w:themeColor="text1"/>
        </w:rPr>
        <w:fldChar w:fldCharType="end"/>
      </w:r>
      <w:r w:rsidR="004206ED" w:rsidRPr="00157A05">
        <w:rPr>
          <w:rFonts w:ascii="Arial" w:hAnsi="Arial" w:cs="Arial"/>
          <w:color w:val="000000" w:themeColor="text1"/>
        </w:rPr>
        <w:t>; and CrenamoA23f (5’-ATGGTCTGGCTWAGACG-3’) and CrenamoA616r (5’-GCCATCCATCTGTATGTCCA-3’) primer pair</w:t>
      </w:r>
      <w:r w:rsidR="00CF0D28" w:rsidRPr="00157A05">
        <w:rPr>
          <w:rFonts w:ascii="Arial" w:hAnsi="Arial" w:cs="Arial"/>
          <w:color w:val="000000" w:themeColor="text1"/>
        </w:rPr>
        <w:t xml:space="preserve">s </w:t>
      </w:r>
      <w:r w:rsidR="004206ED" w:rsidRPr="00157A05">
        <w:rPr>
          <w:rFonts w:ascii="Arial" w:hAnsi="Arial" w:cs="Arial"/>
          <w:color w:val="000000" w:themeColor="text1"/>
        </w:rPr>
        <w:fldChar w:fldCharType="begin"/>
      </w:r>
      <w:r w:rsidR="00375151">
        <w:rPr>
          <w:rFonts w:ascii="Arial" w:hAnsi="Arial" w:cs="Arial"/>
          <w:color w:val="000000" w:themeColor="text1"/>
        </w:rPr>
        <w:instrText xml:space="preserve"> ADDIN ZOTERO_ITEM CSL_CITATION {"citationID":"Qx6nsWcg","properties":{"formattedCitation":"(Tourna et al., 2008)","plainCitation":"(Tourna et al., 2008)","noteIndex":0},"citationItems":[{"id":"KsWl1THP/kI5Zw58B","uris":["http://zotero.org/users/local/JetUa067/items/HYJWVY76"],"itemData":{"id":88,"type":"article-journal","abstract":"Ammonia oxidation, as the first step in the nitrification process, plays a central role in the global cycling of nitrogen. Although bacteria are traditionally considered to be responsible for ammonia oxidation, a role for archaea has been suggested by data from metagenomic studies and by the isolation of a marine, autotrophic, ammonia-oxidizing, non-thermophilic crenarchaeon. Evidence for ammonia oxidation by non-thermophilic crenarchaea in marine and terrestrial environments is largely based on abundance of bacterial and archaeal ammonia monooxygenase (amo) genes, rather than activity. In this study, we have determined the influence of temperature on the response of ammonia-oxidizing bacteria and archaea in nitrifying soil microcosms using two approaches, involving analysis of transcriptional activity of 16S rRNA genes and of a key functional gene, amoA, which encodes ammonia monooxygenase subunit A. There was little evidence of changes in relative abundance or transcriptional activity of ammonia-oxidizing bacteria during nitrification. In contrast, denaturing gradient gel electrophoresis analysis of crenarchaeal 16S rRNA and crenarchaeal amoA genes provided strong evidence of changes in community structure of active archaeal ammonia oxidizers. Community structure changes were similar during incubation at different temperatures and much of the activity was due to a group of non-thermophilic crenarchaea associated with subsurface and marine environments, rather than soil. The findings suggest a role for crenarchaea in soil nitrification and that further information is required on their biogeography.","container-title":"Environmental Microbiology","DOI":"10.1111/j.1462-2920.2007.01563.x","ISSN":"1462-2920","issue":"5","journalAbbreviation":"Environ Microbiol","language":"eng","note":"PMID: 18325029","page":"1357-1364","source":"PubMed","title":"Growth, activity and temperature responses of ammonia-oxidizing archaea and bacteria in soil microcosms","volume":"10","author":[{"family":"Tourna","given":"Maria"},{"family":"Freitag","given":"Thomas E."},{"family":"Nicol","given":"Graeme W."},{"family":"Prosser","given":"James I."}],"issued":{"date-parts":[["2008",5]]}}}],"schema":"https://github.com/citation-style-language/schema/raw/master/csl-citation.json"} </w:instrText>
      </w:r>
      <w:r w:rsidR="004206ED" w:rsidRPr="00157A05">
        <w:rPr>
          <w:rFonts w:ascii="Arial" w:hAnsi="Arial" w:cs="Arial"/>
          <w:color w:val="000000" w:themeColor="text1"/>
        </w:rPr>
        <w:fldChar w:fldCharType="separate"/>
      </w:r>
      <w:r w:rsidR="004206ED" w:rsidRPr="00157A05">
        <w:rPr>
          <w:rFonts w:ascii="Arial" w:hAnsi="Arial" w:cs="Arial"/>
        </w:rPr>
        <w:t>(Tourna et al., 2008)</w:t>
      </w:r>
      <w:r w:rsidR="004206ED" w:rsidRPr="00157A05">
        <w:rPr>
          <w:rFonts w:ascii="Arial" w:hAnsi="Arial" w:cs="Arial"/>
          <w:color w:val="000000" w:themeColor="text1"/>
        </w:rPr>
        <w:fldChar w:fldCharType="end"/>
      </w:r>
      <w:r w:rsidR="004206ED" w:rsidRPr="00157A05">
        <w:rPr>
          <w:rFonts w:ascii="Arial" w:hAnsi="Arial" w:cs="Arial"/>
          <w:color w:val="000000" w:themeColor="text1"/>
        </w:rPr>
        <w:t>, respectively. The PCR condition</w:t>
      </w:r>
      <w:r w:rsidR="00156712" w:rsidRPr="00157A05">
        <w:rPr>
          <w:rFonts w:ascii="Arial" w:hAnsi="Arial" w:cs="Arial"/>
          <w:color w:val="000000" w:themeColor="text1"/>
        </w:rPr>
        <w:t>s</w:t>
      </w:r>
      <w:r w:rsidR="004206ED" w:rsidRPr="00157A05">
        <w:rPr>
          <w:rFonts w:ascii="Arial" w:hAnsi="Arial" w:cs="Arial"/>
          <w:color w:val="000000" w:themeColor="text1"/>
        </w:rPr>
        <w:t xml:space="preserve"> used to amplify the </w:t>
      </w:r>
      <w:r w:rsidR="004206ED" w:rsidRPr="00157A05">
        <w:rPr>
          <w:rFonts w:ascii="Arial" w:hAnsi="Arial" w:cs="Arial"/>
          <w:i/>
          <w:iCs/>
          <w:color w:val="000000" w:themeColor="text1"/>
        </w:rPr>
        <w:t>amoA</w:t>
      </w:r>
      <w:r w:rsidR="004206ED" w:rsidRPr="00157A05">
        <w:rPr>
          <w:rFonts w:ascii="Arial" w:hAnsi="Arial" w:cs="Arial"/>
          <w:color w:val="000000" w:themeColor="text1"/>
        </w:rPr>
        <w:t xml:space="preserve"> gene</w:t>
      </w:r>
      <w:r w:rsidR="00156712" w:rsidRPr="00157A05">
        <w:rPr>
          <w:rFonts w:ascii="Arial" w:hAnsi="Arial" w:cs="Arial"/>
          <w:color w:val="000000" w:themeColor="text1"/>
        </w:rPr>
        <w:t>s</w:t>
      </w:r>
      <w:r w:rsidR="005E5426" w:rsidRPr="00157A05">
        <w:rPr>
          <w:rFonts w:ascii="Arial" w:hAnsi="Arial" w:cs="Arial"/>
          <w:color w:val="000000" w:themeColor="text1"/>
        </w:rPr>
        <w:t xml:space="preserve"> of AOB and AOA</w:t>
      </w:r>
      <w:r w:rsidR="004206ED" w:rsidRPr="00157A05">
        <w:rPr>
          <w:rFonts w:ascii="Arial" w:hAnsi="Arial" w:cs="Arial"/>
          <w:color w:val="000000" w:themeColor="text1"/>
        </w:rPr>
        <w:t xml:space="preserve"> as follows</w:t>
      </w:r>
      <w:r w:rsidR="0077003D" w:rsidRPr="00157A05">
        <w:rPr>
          <w:rFonts w:ascii="Arial" w:hAnsi="Arial" w:cs="Arial"/>
          <w:color w:val="000000" w:themeColor="text1"/>
        </w:rPr>
        <w:t>: 3 min at 94 °C; 25 cycles consisting of 30 s at 94 °</w:t>
      </w:r>
      <w:r w:rsidR="004206ED" w:rsidRPr="00157A05">
        <w:rPr>
          <w:rFonts w:ascii="Arial" w:hAnsi="Arial" w:cs="Arial"/>
          <w:color w:val="000000" w:themeColor="text1"/>
        </w:rPr>
        <w:t>C</w:t>
      </w:r>
      <w:r w:rsidR="00E253D2" w:rsidRPr="00157A05">
        <w:rPr>
          <w:rFonts w:ascii="Arial" w:hAnsi="Arial" w:cs="Arial"/>
          <w:color w:val="000000" w:themeColor="text1"/>
        </w:rPr>
        <w:t xml:space="preserve">, </w:t>
      </w:r>
      <w:r w:rsidR="0077003D" w:rsidRPr="00157A05">
        <w:rPr>
          <w:rFonts w:ascii="Arial" w:hAnsi="Arial" w:cs="Arial"/>
          <w:color w:val="000000" w:themeColor="text1"/>
        </w:rPr>
        <w:t xml:space="preserve">30 s at 55 °C, and 30 s at 72 °C; </w:t>
      </w:r>
      <w:r w:rsidR="00E73A76" w:rsidRPr="00157A05">
        <w:rPr>
          <w:rFonts w:ascii="Arial" w:hAnsi="Arial" w:cs="Arial"/>
          <w:color w:val="000000" w:themeColor="text1"/>
        </w:rPr>
        <w:t>and a final cycle of 10 min at</w:t>
      </w:r>
      <w:r w:rsidR="0077003D" w:rsidRPr="00157A05">
        <w:rPr>
          <w:rFonts w:ascii="Arial" w:hAnsi="Arial" w:cs="Arial"/>
          <w:color w:val="000000" w:themeColor="text1"/>
        </w:rPr>
        <w:t xml:space="preserve"> 72 °C</w:t>
      </w:r>
      <w:r w:rsidR="00E73A76" w:rsidRPr="00157A05">
        <w:rPr>
          <w:rFonts w:ascii="Arial" w:hAnsi="Arial" w:cs="Arial"/>
          <w:color w:val="000000" w:themeColor="text1"/>
        </w:rPr>
        <w:t>. Amplification</w:t>
      </w:r>
      <w:r w:rsidR="00156712" w:rsidRPr="00157A05">
        <w:rPr>
          <w:rFonts w:ascii="Arial" w:hAnsi="Arial" w:cs="Arial"/>
          <w:color w:val="000000" w:themeColor="text1"/>
        </w:rPr>
        <w:t>s</w:t>
      </w:r>
      <w:r w:rsidR="00E73A76" w:rsidRPr="00157A05">
        <w:rPr>
          <w:rFonts w:ascii="Arial" w:hAnsi="Arial" w:cs="Arial"/>
          <w:color w:val="000000" w:themeColor="text1"/>
        </w:rPr>
        <w:t xml:space="preserve"> w</w:t>
      </w:r>
      <w:r w:rsidR="00156712" w:rsidRPr="00157A05">
        <w:rPr>
          <w:rFonts w:ascii="Arial" w:hAnsi="Arial" w:cs="Arial"/>
          <w:color w:val="000000" w:themeColor="text1"/>
        </w:rPr>
        <w:t>ere</w:t>
      </w:r>
      <w:r w:rsidR="00E73A76" w:rsidRPr="00157A05">
        <w:rPr>
          <w:rFonts w:ascii="Arial" w:hAnsi="Arial" w:cs="Arial"/>
          <w:color w:val="000000" w:themeColor="text1"/>
        </w:rPr>
        <w:t xml:space="preserve"> performed in 15 µL total mixtures in a 96-well PCR plate containing </w:t>
      </w:r>
      <w:r w:rsidR="00AB7F45" w:rsidRPr="00157A05">
        <w:rPr>
          <w:rFonts w:ascii="Arial" w:hAnsi="Arial" w:cs="Arial"/>
          <w:color w:val="000000" w:themeColor="text1"/>
        </w:rPr>
        <w:t xml:space="preserve">1x Phusion High-Fidelity (HF) Master Mix </w:t>
      </w:r>
      <w:r w:rsidR="00FC5C9E" w:rsidRPr="00157A05">
        <w:rPr>
          <w:rFonts w:ascii="Arial" w:hAnsi="Arial" w:cs="Arial"/>
          <w:color w:val="000000" w:themeColor="text1"/>
        </w:rPr>
        <w:t>(Thermo Scientific™, Waltham, MA, USA),</w:t>
      </w:r>
      <w:r w:rsidR="00AB7F45" w:rsidRPr="00157A05">
        <w:rPr>
          <w:rFonts w:ascii="Arial" w:hAnsi="Arial" w:cs="Arial"/>
          <w:color w:val="000000" w:themeColor="text1"/>
        </w:rPr>
        <w:t>), 250 ng T4 Gene 32 Protein (T4gp32</w:t>
      </w:r>
      <w:r w:rsidR="00CC317B" w:rsidRPr="00157A05">
        <w:rPr>
          <w:rFonts w:ascii="Arial" w:hAnsi="Arial" w:cs="Arial"/>
          <w:color w:val="000000" w:themeColor="text1"/>
        </w:rPr>
        <w:t xml:space="preserve">) </w:t>
      </w:r>
      <w:r w:rsidR="00FC5C9E" w:rsidRPr="00157A05">
        <w:rPr>
          <w:rFonts w:ascii="Arial" w:hAnsi="Arial" w:cs="Arial"/>
          <w:color w:val="000000" w:themeColor="text1"/>
        </w:rPr>
        <w:t>(QIAGEN, Hilden, Germany)</w:t>
      </w:r>
      <w:r w:rsidR="00AB7F45" w:rsidRPr="00157A05">
        <w:rPr>
          <w:rFonts w:ascii="Arial" w:hAnsi="Arial" w:cs="Arial"/>
          <w:color w:val="000000" w:themeColor="text1"/>
        </w:rPr>
        <w:t xml:space="preserve">, 0.5 µM of each primer, and 6 ng of </w:t>
      </w:r>
      <w:r w:rsidR="00324FC9" w:rsidRPr="00157A05">
        <w:rPr>
          <w:rFonts w:ascii="Arial" w:hAnsi="Arial" w:cs="Arial"/>
          <w:color w:val="000000" w:themeColor="text1"/>
        </w:rPr>
        <w:t xml:space="preserve">template </w:t>
      </w:r>
      <w:r w:rsidR="00AB7F45" w:rsidRPr="00157A05">
        <w:rPr>
          <w:rFonts w:ascii="Arial" w:hAnsi="Arial" w:cs="Arial"/>
          <w:color w:val="000000" w:themeColor="text1"/>
        </w:rPr>
        <w:t>DNA.</w:t>
      </w:r>
      <w:r w:rsidR="005E5426" w:rsidRPr="00157A05">
        <w:rPr>
          <w:rFonts w:ascii="Arial" w:hAnsi="Arial" w:cs="Arial"/>
          <w:color w:val="000000" w:themeColor="text1"/>
        </w:rPr>
        <w:t xml:space="preserve"> </w:t>
      </w:r>
      <w:r w:rsidR="002C2FEE" w:rsidRPr="00157A05">
        <w:rPr>
          <w:rFonts w:ascii="Arial" w:hAnsi="Arial" w:cs="Arial"/>
          <w:color w:val="000000" w:themeColor="text1"/>
        </w:rPr>
        <w:t>The first</w:t>
      </w:r>
      <w:r w:rsidR="00E9556A" w:rsidRPr="00157A05">
        <w:rPr>
          <w:rFonts w:ascii="Arial" w:hAnsi="Arial" w:cs="Arial"/>
          <w:color w:val="000000" w:themeColor="text1"/>
        </w:rPr>
        <w:t>-</w:t>
      </w:r>
      <w:r w:rsidR="002C2FEE" w:rsidRPr="00157A05">
        <w:rPr>
          <w:rFonts w:ascii="Arial" w:hAnsi="Arial" w:cs="Arial"/>
          <w:color w:val="000000" w:themeColor="text1"/>
        </w:rPr>
        <w:t>step PCR was performed twice, and the products from the first and second run were pooled for the second-step PCR template</w:t>
      </w:r>
      <w:r w:rsidR="00C54C45" w:rsidRPr="00157A05">
        <w:rPr>
          <w:rFonts w:ascii="Arial" w:hAnsi="Arial" w:cs="Arial"/>
          <w:color w:val="000000" w:themeColor="text1"/>
        </w:rPr>
        <w:t>.</w:t>
      </w:r>
      <w:r w:rsidR="00BD48AE" w:rsidRPr="00157A05">
        <w:rPr>
          <w:rFonts w:ascii="Arial" w:hAnsi="Arial" w:cs="Arial"/>
          <w:color w:val="000000" w:themeColor="text1"/>
        </w:rPr>
        <w:t xml:space="preserve"> The second</w:t>
      </w:r>
      <w:r w:rsidR="00FD7235" w:rsidRPr="00157A05">
        <w:rPr>
          <w:rFonts w:ascii="Arial" w:hAnsi="Arial" w:cs="Arial"/>
          <w:color w:val="000000" w:themeColor="text1"/>
        </w:rPr>
        <w:t>-step</w:t>
      </w:r>
      <w:r w:rsidR="00BD48AE" w:rsidRPr="00157A05">
        <w:rPr>
          <w:rFonts w:ascii="Arial" w:hAnsi="Arial" w:cs="Arial"/>
          <w:color w:val="000000" w:themeColor="text1"/>
        </w:rPr>
        <w:t xml:space="preserve"> PCR </w:t>
      </w:r>
      <w:r w:rsidR="00FD7235" w:rsidRPr="00157A05">
        <w:rPr>
          <w:rFonts w:ascii="Arial" w:hAnsi="Arial" w:cs="Arial"/>
          <w:color w:val="000000" w:themeColor="text1"/>
        </w:rPr>
        <w:t xml:space="preserve">(barcoding) </w:t>
      </w:r>
      <w:r w:rsidR="00BD48AE" w:rsidRPr="00157A05">
        <w:rPr>
          <w:rFonts w:ascii="Arial" w:hAnsi="Arial" w:cs="Arial"/>
          <w:color w:val="000000" w:themeColor="text1"/>
        </w:rPr>
        <w:t>w</w:t>
      </w:r>
      <w:r w:rsidR="00FD7235" w:rsidRPr="00157A05">
        <w:rPr>
          <w:rFonts w:ascii="Arial" w:hAnsi="Arial" w:cs="Arial"/>
          <w:color w:val="000000" w:themeColor="text1"/>
        </w:rPr>
        <w:t>as</w:t>
      </w:r>
      <w:r w:rsidR="00BD48AE" w:rsidRPr="00157A05">
        <w:rPr>
          <w:rFonts w:ascii="Arial" w:hAnsi="Arial" w:cs="Arial"/>
          <w:color w:val="000000" w:themeColor="text1"/>
        </w:rPr>
        <w:t xml:space="preserve"> performed to construct amplicon libraries by introducing</w:t>
      </w:r>
      <w:r w:rsidR="009A48C7" w:rsidRPr="00157A05">
        <w:rPr>
          <w:rFonts w:ascii="Arial" w:hAnsi="Arial" w:cs="Arial"/>
          <w:color w:val="000000" w:themeColor="text1"/>
        </w:rPr>
        <w:t xml:space="preserve"> multiplex index-sequences (barcode) to the overhang adapters using</w:t>
      </w:r>
      <w:r w:rsidR="00BD48AE" w:rsidRPr="00157A05">
        <w:rPr>
          <w:rFonts w:ascii="Arial" w:hAnsi="Arial" w:cs="Arial"/>
          <w:color w:val="000000" w:themeColor="text1"/>
        </w:rPr>
        <w:t xml:space="preserve"> </w:t>
      </w:r>
      <w:r w:rsidR="00401693" w:rsidRPr="00157A05">
        <w:rPr>
          <w:rFonts w:ascii="Arial" w:hAnsi="Arial" w:cs="Arial"/>
          <w:color w:val="000000" w:themeColor="text1"/>
        </w:rPr>
        <w:t>multiplex primer pair specific</w:t>
      </w:r>
      <w:r w:rsidR="00BD48AE" w:rsidRPr="00157A05">
        <w:rPr>
          <w:rFonts w:ascii="Arial" w:hAnsi="Arial" w:cs="Arial"/>
          <w:color w:val="000000" w:themeColor="text1"/>
        </w:rPr>
        <w:t xml:space="preserve"> </w:t>
      </w:r>
      <w:r w:rsidR="00401693" w:rsidRPr="00157A05">
        <w:rPr>
          <w:rFonts w:ascii="Arial" w:hAnsi="Arial" w:cs="Arial"/>
          <w:color w:val="000000" w:themeColor="text1"/>
        </w:rPr>
        <w:t>for</w:t>
      </w:r>
      <w:r w:rsidR="00BD48AE" w:rsidRPr="00157A05">
        <w:rPr>
          <w:rFonts w:ascii="Arial" w:hAnsi="Arial" w:cs="Arial"/>
          <w:color w:val="000000" w:themeColor="text1"/>
        </w:rPr>
        <w:t xml:space="preserve"> each sample.</w:t>
      </w:r>
    </w:p>
    <w:p w14:paraId="0657EEAD" w14:textId="77777777" w:rsidR="000A085A" w:rsidRPr="00157A05" w:rsidRDefault="000A085A">
      <w:pPr>
        <w:spacing w:after="0" w:line="480" w:lineRule="auto"/>
        <w:ind w:firstLine="360"/>
        <w:jc w:val="both"/>
        <w:rPr>
          <w:ins w:id="259" w:author="Ari Fina Bintarti" w:date="2024-05-24T09:59:00Z"/>
          <w:rFonts w:ascii="Arial" w:hAnsi="Arial" w:cs="Arial"/>
          <w:color w:val="000000" w:themeColor="text1"/>
        </w:rPr>
        <w:pPrChange w:id="260" w:author="Ari Fina Bintarti" w:date="2024-05-24T09:59:00Z">
          <w:pPr>
            <w:spacing w:after="0" w:line="480" w:lineRule="auto"/>
            <w:jc w:val="both"/>
          </w:pPr>
        </w:pPrChange>
      </w:pPr>
    </w:p>
    <w:p w14:paraId="1B3591D2" w14:textId="29C10B4B" w:rsidR="00547965" w:rsidRPr="00157A05" w:rsidRDefault="00156712">
      <w:pPr>
        <w:spacing w:after="0" w:line="480" w:lineRule="auto"/>
        <w:ind w:firstLine="360"/>
        <w:jc w:val="both"/>
        <w:rPr>
          <w:rFonts w:ascii="Arial" w:hAnsi="Arial" w:cs="Arial"/>
        </w:rPr>
        <w:pPrChange w:id="261" w:author="Ari Fina Bintarti" w:date="2024-05-24T09:59:00Z">
          <w:pPr>
            <w:spacing w:after="0" w:line="480" w:lineRule="auto"/>
            <w:ind w:firstLine="720"/>
            <w:jc w:val="both"/>
          </w:pPr>
        </w:pPrChange>
      </w:pPr>
      <w:r w:rsidRPr="00157A05">
        <w:rPr>
          <w:rFonts w:ascii="Arial" w:hAnsi="Arial" w:cs="Arial"/>
          <w:color w:val="000000" w:themeColor="text1"/>
        </w:rPr>
        <w:t>Comammox</w:t>
      </w:r>
      <w:r w:rsidR="005E5426" w:rsidRPr="00157A05">
        <w:rPr>
          <w:rFonts w:ascii="Arial" w:hAnsi="Arial" w:cs="Arial"/>
          <w:i/>
          <w:iCs/>
          <w:color w:val="000000" w:themeColor="text1"/>
        </w:rPr>
        <w:t xml:space="preserve"> amoA</w:t>
      </w:r>
      <w:r w:rsidR="005E5426" w:rsidRPr="00157A05">
        <w:rPr>
          <w:rFonts w:ascii="Arial" w:hAnsi="Arial" w:cs="Arial"/>
          <w:color w:val="000000" w:themeColor="text1"/>
        </w:rPr>
        <w:t xml:space="preserve"> gene</w:t>
      </w:r>
      <w:r w:rsidRPr="00157A05">
        <w:rPr>
          <w:rFonts w:ascii="Arial" w:hAnsi="Arial" w:cs="Arial"/>
          <w:color w:val="000000" w:themeColor="text1"/>
        </w:rPr>
        <w:t>s</w:t>
      </w:r>
      <w:r w:rsidR="005E5426" w:rsidRPr="00157A05">
        <w:rPr>
          <w:rFonts w:ascii="Arial" w:hAnsi="Arial" w:cs="Arial"/>
          <w:color w:val="000000" w:themeColor="text1"/>
        </w:rPr>
        <w:t xml:space="preserve"> w</w:t>
      </w:r>
      <w:r w:rsidRPr="00157A05">
        <w:rPr>
          <w:rFonts w:ascii="Arial" w:hAnsi="Arial" w:cs="Arial"/>
          <w:color w:val="000000" w:themeColor="text1"/>
        </w:rPr>
        <w:t>ere</w:t>
      </w:r>
      <w:r w:rsidR="005E5426" w:rsidRPr="00157A05">
        <w:rPr>
          <w:rFonts w:ascii="Arial" w:hAnsi="Arial" w:cs="Arial"/>
          <w:color w:val="000000" w:themeColor="text1"/>
        </w:rPr>
        <w:t xml:space="preserve"> amplified using </w:t>
      </w:r>
      <w:r w:rsidR="00C54C45" w:rsidRPr="00157A05">
        <w:rPr>
          <w:rFonts w:ascii="Arial" w:hAnsi="Arial" w:cs="Arial"/>
          <w:color w:val="000000" w:themeColor="text1"/>
        </w:rPr>
        <w:t>comamoA-F</w:t>
      </w:r>
      <w:r w:rsidR="00D71595" w:rsidRPr="00157A05">
        <w:rPr>
          <w:rFonts w:ascii="Arial" w:hAnsi="Arial" w:cs="Arial"/>
          <w:color w:val="000000" w:themeColor="text1"/>
        </w:rPr>
        <w:t xml:space="preserve"> </w:t>
      </w:r>
      <w:r w:rsidR="00C54C45" w:rsidRPr="00157A05">
        <w:rPr>
          <w:rFonts w:ascii="Arial" w:hAnsi="Arial" w:cs="Arial"/>
          <w:color w:val="000000" w:themeColor="text1"/>
        </w:rPr>
        <w:t xml:space="preserve">(5’-AGGNGAYTGGGAYTTCTGG-3’) and comamoA-R (5’-CGGACAWABRTGAABCCCAT-3’) primer pair </w:t>
      </w:r>
      <w:r w:rsidR="00C54C45" w:rsidRPr="00D35992">
        <w:rPr>
          <w:rFonts w:ascii="Arial" w:hAnsi="Arial" w:cs="Arial"/>
          <w:color w:val="000000" w:themeColor="text1"/>
        </w:rPr>
        <w:fldChar w:fldCharType="begin"/>
      </w:r>
      <w:r w:rsidR="00375151" w:rsidRPr="00D35992">
        <w:rPr>
          <w:rFonts w:ascii="Arial" w:hAnsi="Arial" w:cs="Arial"/>
          <w:color w:val="000000" w:themeColor="text1"/>
        </w:rPr>
        <w:instrText xml:space="preserve"> ADDIN ZOTERO_ITEM CSL_CITATION {"citationID":"7Wk3dbij","properties":{"formattedCitation":"(Z. Zhao et al., 2019)","plainCitation":"(Z. Zhao et al., 2019)","noteIndex":0},"citationItems":[{"id":"KsWl1THP/VbsSYGkh","uris":["http://zotero.org/users/local/JetUa067/items/XVN2JA5E"],"itemData":{"id":93,"type":"article-journal","abstract":"Complete ammonia oxidizing bacteria (CAOB) have been recognized as a new member of ammonia-oxidizing microorganisms (AOMs) due to its single-step nitrification capability. However, the abundance and diversity of CAOB in environmental ecosystems were still far from known owing to the lack of specific molecular marker. Herein, a universal primer set specifically targeting both clades of CAOB amoA gene with high specificity and coverage was successfully designed. Intriguingly, real-time quantitative PCR tests revealed that CAOB were ubiquitous and unexpectedly abundant in agricultural soils, river sediments, intertidal zones, drinking water and wastewater treatment systems. Phylogenetic analysis indicated that clade A existed in all the five types of ecosystems, while clade B were only detected in soil and sediment samples. Four sub-clusters were further classified within clade A, in which N. nitrosa cluster dominated CAOB amoA in activated sludge samples while the new recognized soil cluster was the primary constitute in soils. Moreover, the niche specialization between different CAOB species and the environmental conditions were supposed to be the primary driven force to shape the diversity and community of CAOB. This study provided a strong evidence in support of the ubiquities and high abundances of CAOB in various environmental ecosystems and highlighted the significance of including CAOB as the new member of AOMs to re-evaluate the biogeochemical nitrogen cycle.","container-title":"Science of The Total Environment","DOI":"10.1016/j.scitotenv.2019.07.131","ISSN":"0048-9697","journalAbbreviation":"Science of The Total Environment","page":"146-155","source":"ScienceDirect","title":"Abundance and community composition of comammox bacteria in different ecosystems by a universal primer set","volume":"691","author":[{"family":"Zhao","given":"Zhirong"},{"family":"Huang","given":"Guohe"},{"family":"He","given":"Shishi"},{"family":"Zhou","given":"Nan"},{"family":"Wang","given":"Mingyuan"},{"family":"Dang","given":"Chenyuan"},{"family":"Wang","given":"Jiawen"},{"family":"Zheng","given":"Maosheng"}],"issued":{"date-parts":[["2019",11,15]]}}}],"schema":"https://github.com/citation-style-language/schema/raw/master/csl-citation.json"} </w:instrText>
      </w:r>
      <w:r w:rsidR="00C54C45" w:rsidRPr="00D35992">
        <w:rPr>
          <w:rFonts w:ascii="Arial" w:hAnsi="Arial" w:cs="Arial"/>
          <w:color w:val="000000" w:themeColor="text1"/>
        </w:rPr>
        <w:fldChar w:fldCharType="separate"/>
      </w:r>
      <w:r w:rsidR="009B519C" w:rsidRPr="00D35992">
        <w:rPr>
          <w:rFonts w:ascii="Arial" w:hAnsi="Arial" w:cs="Arial"/>
        </w:rPr>
        <w:t>(</w:t>
      </w:r>
      <w:r w:rsidR="009B519C" w:rsidRPr="00D35992">
        <w:rPr>
          <w:rFonts w:ascii="Arial" w:hAnsi="Arial" w:cs="Arial"/>
          <w:rPrChange w:id="262" w:author="Ari Fina Bintarti" w:date="2024-05-24T14:13:00Z">
            <w:rPr>
              <w:rFonts w:ascii="Arial" w:hAnsi="Arial" w:cs="Arial"/>
              <w:highlight w:val="yellow"/>
            </w:rPr>
          </w:rPrChange>
        </w:rPr>
        <w:t>Z.</w:t>
      </w:r>
      <w:r w:rsidR="009B519C" w:rsidRPr="00D35992">
        <w:rPr>
          <w:rFonts w:ascii="Arial" w:hAnsi="Arial" w:cs="Arial"/>
        </w:rPr>
        <w:t xml:space="preserve"> Zhao et al., 2019)</w:t>
      </w:r>
      <w:r w:rsidR="00C54C45" w:rsidRPr="00D35992">
        <w:rPr>
          <w:rFonts w:ascii="Arial" w:hAnsi="Arial" w:cs="Arial"/>
          <w:color w:val="000000" w:themeColor="text1"/>
        </w:rPr>
        <w:fldChar w:fldCharType="end"/>
      </w:r>
      <w:r w:rsidR="00C54C45" w:rsidRPr="00157A05">
        <w:rPr>
          <w:rFonts w:ascii="Arial" w:hAnsi="Arial" w:cs="Arial"/>
          <w:color w:val="000000" w:themeColor="text1"/>
        </w:rPr>
        <w:t xml:space="preserve">. </w:t>
      </w:r>
      <w:r w:rsidR="008D274B" w:rsidRPr="00157A05">
        <w:rPr>
          <w:rFonts w:ascii="Arial" w:hAnsi="Arial" w:cs="Arial"/>
          <w:color w:val="000000" w:themeColor="text1"/>
        </w:rPr>
        <w:t>The PCR amplification</w:t>
      </w:r>
      <w:r w:rsidRPr="00157A05">
        <w:rPr>
          <w:rFonts w:ascii="Arial" w:hAnsi="Arial" w:cs="Arial"/>
          <w:color w:val="000000" w:themeColor="text1"/>
        </w:rPr>
        <w:t xml:space="preserve">s </w:t>
      </w:r>
      <w:r w:rsidR="008D274B" w:rsidRPr="00157A05">
        <w:rPr>
          <w:rFonts w:ascii="Arial" w:hAnsi="Arial" w:cs="Arial"/>
          <w:color w:val="000000" w:themeColor="text1"/>
        </w:rPr>
        <w:t>w</w:t>
      </w:r>
      <w:r w:rsidRPr="00157A05">
        <w:rPr>
          <w:rFonts w:ascii="Arial" w:hAnsi="Arial" w:cs="Arial"/>
          <w:color w:val="000000" w:themeColor="text1"/>
        </w:rPr>
        <w:t>ere</w:t>
      </w:r>
      <w:r w:rsidR="008D274B" w:rsidRPr="00157A05">
        <w:rPr>
          <w:rFonts w:ascii="Arial" w:hAnsi="Arial" w:cs="Arial"/>
          <w:color w:val="000000" w:themeColor="text1"/>
        </w:rPr>
        <w:t xml:space="preserve"> </w:t>
      </w:r>
      <w:r w:rsidRPr="00157A05">
        <w:rPr>
          <w:rFonts w:ascii="Arial" w:hAnsi="Arial" w:cs="Arial"/>
          <w:color w:val="000000" w:themeColor="text1"/>
        </w:rPr>
        <w:t>set up</w:t>
      </w:r>
      <w:r w:rsidR="008D274B" w:rsidRPr="00157A05">
        <w:rPr>
          <w:rFonts w:ascii="Arial" w:hAnsi="Arial" w:cs="Arial"/>
          <w:color w:val="000000" w:themeColor="text1"/>
        </w:rPr>
        <w:t xml:space="preserve"> in duplicate following the conditions: 3 min at 94 °C; 40 cycles consisting of 30 s at 94 °C, 30 s at 52 °C, and 30 s at 72 °C; and a final cycle of 10 min at 72 °C. </w:t>
      </w:r>
      <w:r w:rsidRPr="00157A05">
        <w:rPr>
          <w:rFonts w:ascii="Arial" w:hAnsi="Arial" w:cs="Arial"/>
          <w:color w:val="000000" w:themeColor="text1"/>
        </w:rPr>
        <w:t>The PCR reaction</w:t>
      </w:r>
      <w:r w:rsidR="00013584" w:rsidRPr="00157A05">
        <w:rPr>
          <w:rFonts w:ascii="Arial" w:hAnsi="Arial" w:cs="Arial"/>
          <w:color w:val="000000" w:themeColor="text1"/>
        </w:rPr>
        <w:t xml:space="preserve"> solution</w:t>
      </w:r>
      <w:r w:rsidR="00F46F43" w:rsidRPr="00157A05">
        <w:rPr>
          <w:rFonts w:ascii="Arial" w:hAnsi="Arial" w:cs="Arial"/>
          <w:color w:val="000000" w:themeColor="text1"/>
        </w:rPr>
        <w:t>s were prepared</w:t>
      </w:r>
      <w:r w:rsidR="00013584" w:rsidRPr="00157A05">
        <w:rPr>
          <w:rFonts w:ascii="Arial" w:hAnsi="Arial" w:cs="Arial"/>
          <w:color w:val="000000" w:themeColor="text1"/>
        </w:rPr>
        <w:t xml:space="preserve"> in a total volume of 15 µL </w:t>
      </w:r>
      <w:r w:rsidR="00E253D2" w:rsidRPr="00157A05">
        <w:rPr>
          <w:rFonts w:ascii="Arial" w:hAnsi="Arial" w:cs="Arial"/>
          <w:color w:val="000000" w:themeColor="text1"/>
        </w:rPr>
        <w:t xml:space="preserve">in a 96-well 0.2 mL PCR plate </w:t>
      </w:r>
      <w:r w:rsidR="00013584" w:rsidRPr="00157A05">
        <w:rPr>
          <w:rFonts w:ascii="Arial" w:hAnsi="Arial" w:cs="Arial"/>
          <w:color w:val="000000" w:themeColor="text1"/>
        </w:rPr>
        <w:t>contain</w:t>
      </w:r>
      <w:r w:rsidR="00F46F43" w:rsidRPr="00157A05">
        <w:rPr>
          <w:rFonts w:ascii="Arial" w:hAnsi="Arial" w:cs="Arial"/>
          <w:color w:val="000000" w:themeColor="text1"/>
        </w:rPr>
        <w:t>ing</w:t>
      </w:r>
      <w:r w:rsidR="00013584" w:rsidRPr="00157A05">
        <w:rPr>
          <w:rFonts w:ascii="Arial" w:hAnsi="Arial" w:cs="Arial"/>
          <w:color w:val="000000" w:themeColor="text1"/>
        </w:rPr>
        <w:t xml:space="preserve"> 1x Phusion Green Hot Start II High-Fidelity Master Mix (Thermo</w:t>
      </w:r>
      <w:r w:rsidR="00166143" w:rsidRPr="00157A05">
        <w:rPr>
          <w:rFonts w:ascii="Arial" w:hAnsi="Arial" w:cs="Arial"/>
          <w:color w:val="000000" w:themeColor="text1"/>
        </w:rPr>
        <w:t xml:space="preserve"> </w:t>
      </w:r>
      <w:r w:rsidR="00013584" w:rsidRPr="00157A05">
        <w:rPr>
          <w:rFonts w:ascii="Arial" w:hAnsi="Arial" w:cs="Arial"/>
          <w:color w:val="000000" w:themeColor="text1"/>
        </w:rPr>
        <w:t>Scientific™</w:t>
      </w:r>
      <w:r w:rsidR="00170F89" w:rsidRPr="00157A05">
        <w:rPr>
          <w:rFonts w:ascii="Arial" w:hAnsi="Arial" w:cs="Arial"/>
          <w:color w:val="000000" w:themeColor="text1"/>
        </w:rPr>
        <w:t>, Waltham, MA, USA)</w:t>
      </w:r>
      <w:r w:rsidR="00013584" w:rsidRPr="00157A05">
        <w:rPr>
          <w:rFonts w:ascii="Arial" w:hAnsi="Arial" w:cs="Arial"/>
          <w:color w:val="000000" w:themeColor="text1"/>
        </w:rPr>
        <w:t>, 250 ng T4gp32</w:t>
      </w:r>
      <w:r w:rsidR="00A359C1" w:rsidRPr="00157A05">
        <w:rPr>
          <w:rFonts w:ascii="Arial" w:hAnsi="Arial" w:cs="Arial"/>
          <w:color w:val="000000" w:themeColor="text1"/>
        </w:rPr>
        <w:t xml:space="preserve">, </w:t>
      </w:r>
      <w:r w:rsidR="00013584" w:rsidRPr="00157A05">
        <w:rPr>
          <w:rFonts w:ascii="Arial" w:hAnsi="Arial" w:cs="Arial"/>
          <w:color w:val="000000" w:themeColor="text1"/>
        </w:rPr>
        <w:t>0.5 µM of each primer, and 6 ng/µL of template DNA.</w:t>
      </w:r>
      <w:r w:rsidR="0032413D" w:rsidRPr="00157A05">
        <w:rPr>
          <w:rFonts w:ascii="Arial" w:hAnsi="Arial" w:cs="Arial"/>
          <w:color w:val="000000" w:themeColor="text1"/>
        </w:rPr>
        <w:t xml:space="preserve"> </w:t>
      </w:r>
      <w:r w:rsidR="00484441" w:rsidRPr="00157A05">
        <w:rPr>
          <w:rFonts w:ascii="Arial" w:hAnsi="Arial" w:cs="Arial"/>
          <w:color w:val="000000" w:themeColor="text1"/>
        </w:rPr>
        <w:t>For comammox, the first</w:t>
      </w:r>
      <w:r w:rsidR="00FD7235" w:rsidRPr="00157A05">
        <w:rPr>
          <w:rFonts w:ascii="Arial" w:hAnsi="Arial" w:cs="Arial"/>
          <w:color w:val="000000" w:themeColor="text1"/>
        </w:rPr>
        <w:t>-</w:t>
      </w:r>
      <w:r w:rsidR="00484441" w:rsidRPr="00157A05">
        <w:rPr>
          <w:rFonts w:ascii="Arial" w:hAnsi="Arial" w:cs="Arial"/>
          <w:color w:val="000000" w:themeColor="text1"/>
        </w:rPr>
        <w:t xml:space="preserve">step PCR products were </w:t>
      </w:r>
      <w:r w:rsidR="00484441" w:rsidRPr="00157A05">
        <w:rPr>
          <w:rFonts w:ascii="Arial" w:hAnsi="Arial" w:cs="Arial"/>
          <w:color w:val="000000" w:themeColor="text1"/>
        </w:rPr>
        <w:lastRenderedPageBreak/>
        <w:t>cleaned up using the Sequ</w:t>
      </w:r>
      <w:r w:rsidR="00DE75F1">
        <w:rPr>
          <w:rFonts w:ascii="Arial" w:hAnsi="Arial" w:cs="Arial"/>
          <w:color w:val="000000" w:themeColor="text1"/>
        </w:rPr>
        <w:t>a</w:t>
      </w:r>
      <w:r w:rsidR="00484441" w:rsidRPr="00157A05">
        <w:rPr>
          <w:rFonts w:ascii="Arial" w:hAnsi="Arial" w:cs="Arial"/>
          <w:color w:val="000000" w:themeColor="text1"/>
        </w:rPr>
        <w:t>lPrep™ Normalization Plate (96) Kit (Invitrogen™</w:t>
      </w:r>
      <w:r w:rsidR="00170F89" w:rsidRPr="00157A05">
        <w:rPr>
          <w:rFonts w:ascii="Arial" w:hAnsi="Arial" w:cs="Arial"/>
          <w:color w:val="000000" w:themeColor="text1"/>
        </w:rPr>
        <w:t>, Waltham, MA, USA)</w:t>
      </w:r>
      <w:r w:rsidR="00484441" w:rsidRPr="00157A05">
        <w:rPr>
          <w:rFonts w:ascii="Arial" w:hAnsi="Arial" w:cs="Arial"/>
          <w:color w:val="000000" w:themeColor="text1"/>
        </w:rPr>
        <w:t xml:space="preserve"> before being used as </w:t>
      </w:r>
      <w:r w:rsidR="00B7272D" w:rsidRPr="00157A05">
        <w:rPr>
          <w:rFonts w:ascii="Arial" w:hAnsi="Arial" w:cs="Arial"/>
          <w:color w:val="000000" w:themeColor="text1"/>
        </w:rPr>
        <w:t xml:space="preserve">a </w:t>
      </w:r>
      <w:r w:rsidR="00484441" w:rsidRPr="00157A05">
        <w:rPr>
          <w:rFonts w:ascii="Arial" w:hAnsi="Arial" w:cs="Arial"/>
          <w:color w:val="000000" w:themeColor="text1"/>
        </w:rPr>
        <w:t>template for</w:t>
      </w:r>
      <w:r w:rsidR="004D1422" w:rsidRPr="00157A05">
        <w:rPr>
          <w:rFonts w:ascii="Arial" w:hAnsi="Arial" w:cs="Arial"/>
          <w:color w:val="000000" w:themeColor="text1"/>
        </w:rPr>
        <w:t xml:space="preserve"> the second-step PCR. </w:t>
      </w:r>
      <w:r w:rsidR="00603814" w:rsidRPr="00157A05">
        <w:rPr>
          <w:rFonts w:ascii="Arial" w:hAnsi="Arial" w:cs="Arial"/>
          <w:color w:val="000000" w:themeColor="text1"/>
        </w:rPr>
        <w:t>Final</w:t>
      </w:r>
      <w:r w:rsidR="00401A9A" w:rsidRPr="00157A05">
        <w:rPr>
          <w:rFonts w:ascii="Arial" w:hAnsi="Arial" w:cs="Arial"/>
          <w:color w:val="000000" w:themeColor="text1"/>
        </w:rPr>
        <w:t xml:space="preserve"> PCR products </w:t>
      </w:r>
      <w:r w:rsidR="00B61F3A" w:rsidRPr="00157A05">
        <w:rPr>
          <w:rFonts w:ascii="Arial" w:hAnsi="Arial" w:cs="Arial"/>
          <w:color w:val="000000" w:themeColor="text1"/>
        </w:rPr>
        <w:t xml:space="preserve">of AOB, AOA, and comammox </w:t>
      </w:r>
      <w:r w:rsidR="00401A9A" w:rsidRPr="00157A05">
        <w:rPr>
          <w:rFonts w:ascii="Arial" w:hAnsi="Arial" w:cs="Arial"/>
          <w:color w:val="000000" w:themeColor="text1"/>
        </w:rPr>
        <w:t xml:space="preserve">were purified and normalized </w:t>
      </w:r>
      <w:r w:rsidR="009D17A0" w:rsidRPr="00157A05">
        <w:rPr>
          <w:rFonts w:ascii="Arial" w:hAnsi="Arial" w:cs="Arial"/>
          <w:color w:val="000000" w:themeColor="text1"/>
        </w:rPr>
        <w:t>according to</w:t>
      </w:r>
      <w:r w:rsidR="00B61F3A" w:rsidRPr="00157A05">
        <w:rPr>
          <w:rFonts w:ascii="Arial" w:hAnsi="Arial" w:cs="Arial"/>
          <w:color w:val="000000" w:themeColor="text1"/>
        </w:rPr>
        <w:t xml:space="preserve"> the manufacturer’s protocol</w:t>
      </w:r>
      <w:r w:rsidR="00401A9A" w:rsidRPr="00157A05">
        <w:rPr>
          <w:rFonts w:ascii="Arial" w:hAnsi="Arial" w:cs="Arial"/>
          <w:color w:val="000000" w:themeColor="text1"/>
        </w:rPr>
        <w:t xml:space="preserve"> </w:t>
      </w:r>
      <w:r w:rsidR="00B61F3A" w:rsidRPr="00157A05">
        <w:rPr>
          <w:rFonts w:ascii="Arial" w:hAnsi="Arial" w:cs="Arial"/>
          <w:color w:val="000000" w:themeColor="text1"/>
        </w:rPr>
        <w:t xml:space="preserve">of the </w:t>
      </w:r>
      <w:r w:rsidR="00401A9A" w:rsidRPr="00157A05">
        <w:rPr>
          <w:rFonts w:ascii="Arial" w:hAnsi="Arial" w:cs="Arial"/>
          <w:color w:val="000000" w:themeColor="text1"/>
        </w:rPr>
        <w:t>Sequ</w:t>
      </w:r>
      <w:r w:rsidR="00DE75F1">
        <w:rPr>
          <w:rFonts w:ascii="Arial" w:hAnsi="Arial" w:cs="Arial"/>
          <w:color w:val="000000" w:themeColor="text1"/>
        </w:rPr>
        <w:t>a</w:t>
      </w:r>
      <w:r w:rsidR="00401A9A" w:rsidRPr="00157A05">
        <w:rPr>
          <w:rFonts w:ascii="Arial" w:hAnsi="Arial" w:cs="Arial"/>
          <w:color w:val="000000" w:themeColor="text1"/>
        </w:rPr>
        <w:t>lPrep™ Normalization Plate (96) Kit</w:t>
      </w:r>
      <w:r w:rsidR="00B61F3A" w:rsidRPr="00157A05">
        <w:rPr>
          <w:rFonts w:ascii="Arial" w:hAnsi="Arial" w:cs="Arial"/>
          <w:color w:val="000000" w:themeColor="text1"/>
        </w:rPr>
        <w:t xml:space="preserve">. </w:t>
      </w:r>
      <w:r w:rsidR="005952AE" w:rsidRPr="00157A05">
        <w:rPr>
          <w:rFonts w:ascii="Arial" w:hAnsi="Arial" w:cs="Arial"/>
          <w:color w:val="000000" w:themeColor="text1"/>
        </w:rPr>
        <w:t>Barcoded, p</w:t>
      </w:r>
      <w:r w:rsidR="00B61F3A" w:rsidRPr="00157A05">
        <w:rPr>
          <w:rFonts w:ascii="Arial" w:hAnsi="Arial" w:cs="Arial"/>
          <w:color w:val="000000" w:themeColor="text1"/>
        </w:rPr>
        <w:t>urified</w:t>
      </w:r>
      <w:r w:rsidR="005952AE" w:rsidRPr="00157A05">
        <w:rPr>
          <w:rFonts w:ascii="Arial" w:hAnsi="Arial" w:cs="Arial"/>
          <w:color w:val="000000" w:themeColor="text1"/>
        </w:rPr>
        <w:t>, and normalized</w:t>
      </w:r>
      <w:r w:rsidR="00B61F3A" w:rsidRPr="00157A05">
        <w:rPr>
          <w:rFonts w:ascii="Arial" w:hAnsi="Arial" w:cs="Arial"/>
          <w:color w:val="000000" w:themeColor="text1"/>
        </w:rPr>
        <w:t xml:space="preserve"> </w:t>
      </w:r>
      <w:r w:rsidR="005952AE" w:rsidRPr="00157A05">
        <w:rPr>
          <w:rFonts w:ascii="Arial" w:hAnsi="Arial" w:cs="Arial"/>
          <w:i/>
          <w:iCs/>
          <w:color w:val="000000" w:themeColor="text1"/>
        </w:rPr>
        <w:t>amoA</w:t>
      </w:r>
      <w:r w:rsidR="005952AE" w:rsidRPr="00157A05">
        <w:rPr>
          <w:rFonts w:ascii="Arial" w:hAnsi="Arial" w:cs="Arial"/>
          <w:color w:val="000000" w:themeColor="text1"/>
        </w:rPr>
        <w:t xml:space="preserve"> gene amplicons</w:t>
      </w:r>
      <w:r w:rsidR="00B61F3A" w:rsidRPr="00157A05">
        <w:rPr>
          <w:rFonts w:ascii="Arial" w:hAnsi="Arial" w:cs="Arial"/>
          <w:color w:val="000000" w:themeColor="text1"/>
        </w:rPr>
        <w:t xml:space="preserve"> of AOB, AOA, and comammox were sequenced at the GenoScreen sequencing facility</w:t>
      </w:r>
      <w:r w:rsidR="00CC317B" w:rsidRPr="00157A05">
        <w:rPr>
          <w:rFonts w:ascii="Arial" w:hAnsi="Arial" w:cs="Arial"/>
          <w:color w:val="000000" w:themeColor="text1"/>
        </w:rPr>
        <w:t xml:space="preserve"> in Lille, France,</w:t>
      </w:r>
      <w:r w:rsidR="00B61F3A" w:rsidRPr="00157A05">
        <w:rPr>
          <w:rFonts w:ascii="Arial" w:hAnsi="Arial" w:cs="Arial"/>
          <w:color w:val="000000" w:themeColor="text1"/>
        </w:rPr>
        <w:t xml:space="preserve"> using </w:t>
      </w:r>
      <w:r w:rsidR="00166143" w:rsidRPr="00157A05">
        <w:rPr>
          <w:rFonts w:ascii="Arial" w:hAnsi="Arial" w:cs="Arial"/>
          <w:color w:val="000000" w:themeColor="text1"/>
        </w:rPr>
        <w:t>Illumina MiSeq</w:t>
      </w:r>
      <w:r w:rsidR="00BD48AE" w:rsidRPr="00157A05">
        <w:rPr>
          <w:rFonts w:ascii="Arial" w:hAnsi="Arial" w:cs="Arial"/>
          <w:color w:val="000000" w:themeColor="text1"/>
        </w:rPr>
        <w:t xml:space="preserve"> platform</w:t>
      </w:r>
      <w:r w:rsidR="00166143" w:rsidRPr="00157A05">
        <w:rPr>
          <w:rFonts w:ascii="Arial" w:hAnsi="Arial" w:cs="Arial"/>
          <w:color w:val="000000" w:themeColor="text1"/>
        </w:rPr>
        <w:t xml:space="preserve"> </w:t>
      </w:r>
      <w:r w:rsidR="00B61F3A" w:rsidRPr="00157A05">
        <w:rPr>
          <w:rFonts w:ascii="Arial" w:hAnsi="Arial" w:cs="Arial"/>
        </w:rPr>
        <w:t>with</w:t>
      </w:r>
      <w:r w:rsidR="00D06EF4" w:rsidRPr="00157A05">
        <w:rPr>
          <w:rFonts w:ascii="Arial" w:hAnsi="Arial" w:cs="Arial"/>
        </w:rPr>
        <w:t xml:space="preserve"> reagent kit </w:t>
      </w:r>
      <w:r w:rsidR="0044721C" w:rsidRPr="00157A05">
        <w:rPr>
          <w:rFonts w:ascii="Arial" w:hAnsi="Arial" w:cs="Arial"/>
        </w:rPr>
        <w:t>v</w:t>
      </w:r>
      <w:r w:rsidR="00D06EF4" w:rsidRPr="00157A05">
        <w:rPr>
          <w:rFonts w:ascii="Arial" w:hAnsi="Arial" w:cs="Arial"/>
        </w:rPr>
        <w:t>2</w:t>
      </w:r>
      <w:r w:rsidR="00B61F3A" w:rsidRPr="00157A05">
        <w:rPr>
          <w:rFonts w:ascii="Arial" w:hAnsi="Arial" w:cs="Arial"/>
        </w:rPr>
        <w:t xml:space="preserve"> and paired-end reads </w:t>
      </w:r>
      <w:r w:rsidR="00FD7235" w:rsidRPr="00157A05">
        <w:rPr>
          <w:rFonts w:ascii="Arial" w:hAnsi="Arial" w:cs="Arial"/>
        </w:rPr>
        <w:t xml:space="preserve">sequencing </w:t>
      </w:r>
      <w:r w:rsidR="00B61F3A" w:rsidRPr="00157A05">
        <w:rPr>
          <w:rFonts w:ascii="Arial" w:hAnsi="Arial" w:cs="Arial"/>
        </w:rPr>
        <w:t>format</w:t>
      </w:r>
      <w:r w:rsidR="00166143" w:rsidRPr="00157A05">
        <w:rPr>
          <w:rFonts w:ascii="Arial" w:hAnsi="Arial" w:cs="Arial"/>
          <w:color w:val="000000" w:themeColor="text1"/>
        </w:rPr>
        <w:t xml:space="preserve"> </w:t>
      </w:r>
      <w:r w:rsidR="00B61F3A" w:rsidRPr="00157A05">
        <w:rPr>
          <w:rFonts w:ascii="Arial" w:hAnsi="Arial" w:cs="Arial"/>
          <w:color w:val="000000" w:themeColor="text1"/>
        </w:rPr>
        <w:t>(2 x 250 bp)</w:t>
      </w:r>
      <w:r w:rsidR="00B61F3A" w:rsidRPr="00157A05">
        <w:rPr>
          <w:rFonts w:ascii="Arial" w:hAnsi="Arial" w:cs="Arial"/>
        </w:rPr>
        <w:t>.</w:t>
      </w:r>
    </w:p>
    <w:p w14:paraId="7127E02E" w14:textId="77777777" w:rsidR="004708B0" w:rsidRPr="00157A05" w:rsidRDefault="004708B0" w:rsidP="0063031D">
      <w:pPr>
        <w:spacing w:after="0" w:line="480" w:lineRule="auto"/>
        <w:ind w:firstLine="720"/>
        <w:jc w:val="both"/>
        <w:rPr>
          <w:rFonts w:ascii="Arial" w:hAnsi="Arial" w:cs="Arial"/>
          <w:color w:val="000000" w:themeColor="text1"/>
        </w:rPr>
      </w:pPr>
    </w:p>
    <w:p w14:paraId="21D03C13" w14:textId="4000DDD1" w:rsidR="00A54115" w:rsidRDefault="007900E0" w:rsidP="00B87AC4">
      <w:pPr>
        <w:pStyle w:val="ListParagraph"/>
        <w:numPr>
          <w:ilvl w:val="1"/>
          <w:numId w:val="15"/>
        </w:numPr>
        <w:spacing w:line="480" w:lineRule="auto"/>
        <w:ind w:left="540" w:hanging="540"/>
        <w:jc w:val="both"/>
        <w:rPr>
          <w:ins w:id="263" w:author="Ari Fina Bintarti" w:date="2024-05-24T09:59:00Z"/>
          <w:rFonts w:ascii="Arial" w:hAnsi="Arial" w:cs="Arial"/>
        </w:rPr>
      </w:pPr>
      <w:r w:rsidRPr="000A085A">
        <w:rPr>
          <w:rFonts w:ascii="Arial" w:hAnsi="Arial" w:cs="Arial"/>
          <w:i/>
          <w:iCs/>
          <w:rPrChange w:id="264" w:author="Ari Fina Bintarti" w:date="2024-05-24T09:59:00Z">
            <w:rPr>
              <w:i/>
              <w:iCs/>
            </w:rPr>
          </w:rPrChange>
        </w:rPr>
        <w:t>amoA</w:t>
      </w:r>
      <w:r w:rsidRPr="000A085A">
        <w:rPr>
          <w:rFonts w:ascii="Arial" w:hAnsi="Arial" w:cs="Arial"/>
          <w:rPrChange w:id="265" w:author="Ari Fina Bintarti" w:date="2024-05-24T09:59:00Z">
            <w:rPr/>
          </w:rPrChange>
        </w:rPr>
        <w:t xml:space="preserve"> gene a</w:t>
      </w:r>
      <w:r w:rsidR="00A54115" w:rsidRPr="000A085A">
        <w:rPr>
          <w:rFonts w:ascii="Arial" w:hAnsi="Arial" w:cs="Arial"/>
          <w:rPrChange w:id="266" w:author="Ari Fina Bintarti" w:date="2024-05-24T09:59:00Z">
            <w:rPr/>
          </w:rPrChange>
        </w:rPr>
        <w:t>mplicon sequenc</w:t>
      </w:r>
      <w:r w:rsidR="000D5B16" w:rsidRPr="000A085A">
        <w:rPr>
          <w:rFonts w:ascii="Arial" w:hAnsi="Arial" w:cs="Arial"/>
          <w:rPrChange w:id="267" w:author="Ari Fina Bintarti" w:date="2024-05-24T09:59:00Z">
            <w:rPr/>
          </w:rPrChange>
        </w:rPr>
        <w:t>e</w:t>
      </w:r>
      <w:r w:rsidR="00A54115" w:rsidRPr="000A085A">
        <w:rPr>
          <w:rFonts w:ascii="Arial" w:hAnsi="Arial" w:cs="Arial"/>
          <w:rPrChange w:id="268" w:author="Ari Fina Bintarti" w:date="2024-05-24T09:59:00Z">
            <w:rPr/>
          </w:rPrChange>
        </w:rPr>
        <w:t xml:space="preserve"> analysis</w:t>
      </w:r>
    </w:p>
    <w:p w14:paraId="2DC9EB3F" w14:textId="77777777" w:rsidR="000A085A" w:rsidRPr="000A085A" w:rsidRDefault="000A085A">
      <w:pPr>
        <w:pStyle w:val="ListParagraph"/>
        <w:spacing w:line="480" w:lineRule="auto"/>
        <w:ind w:left="1080"/>
        <w:jc w:val="both"/>
        <w:rPr>
          <w:rFonts w:ascii="Arial" w:hAnsi="Arial" w:cs="Arial"/>
          <w:rPrChange w:id="269" w:author="Ari Fina Bintarti" w:date="2024-05-24T09:59:00Z">
            <w:rPr/>
          </w:rPrChange>
        </w:rPr>
        <w:pPrChange w:id="270" w:author="Ari Fina Bintarti" w:date="2024-05-24T09:59:00Z">
          <w:pPr>
            <w:spacing w:after="0" w:line="480" w:lineRule="auto"/>
            <w:jc w:val="both"/>
          </w:pPr>
        </w:pPrChange>
      </w:pPr>
    </w:p>
    <w:p w14:paraId="4C9D6604" w14:textId="733CA769" w:rsidR="0023608A" w:rsidRPr="00157A05" w:rsidRDefault="005512B1">
      <w:pPr>
        <w:spacing w:after="0" w:line="480" w:lineRule="auto"/>
        <w:ind w:firstLine="360"/>
        <w:jc w:val="both"/>
        <w:rPr>
          <w:rFonts w:ascii="Arial" w:hAnsi="Arial" w:cs="Arial"/>
          <w:lang w:val="fr-FR"/>
        </w:rPr>
        <w:pPrChange w:id="271" w:author="Ari Fina Bintarti" w:date="2024-05-24T09:59:00Z">
          <w:pPr>
            <w:spacing w:after="0" w:line="480" w:lineRule="auto"/>
            <w:jc w:val="both"/>
          </w:pPr>
        </w:pPrChange>
      </w:pPr>
      <w:r w:rsidRPr="00157A05">
        <w:rPr>
          <w:rFonts w:ascii="Arial" w:hAnsi="Arial" w:cs="Arial"/>
        </w:rPr>
        <w:t xml:space="preserve">The </w:t>
      </w:r>
      <w:r w:rsidR="00735F1E" w:rsidRPr="00157A05">
        <w:rPr>
          <w:rFonts w:ascii="Arial" w:hAnsi="Arial" w:cs="Arial"/>
        </w:rPr>
        <w:t xml:space="preserve">raw </w:t>
      </w:r>
      <w:r w:rsidR="007900E0" w:rsidRPr="00157A05">
        <w:rPr>
          <w:rFonts w:ascii="Arial" w:hAnsi="Arial" w:cs="Arial"/>
          <w:i/>
          <w:iCs/>
        </w:rPr>
        <w:t xml:space="preserve">amoA </w:t>
      </w:r>
      <w:r w:rsidR="007900E0" w:rsidRPr="00157A05">
        <w:rPr>
          <w:rFonts w:ascii="Arial" w:hAnsi="Arial" w:cs="Arial"/>
        </w:rPr>
        <w:t xml:space="preserve">gene </w:t>
      </w:r>
      <w:r w:rsidR="0080257C" w:rsidRPr="00157A05">
        <w:rPr>
          <w:rFonts w:ascii="Arial" w:hAnsi="Arial" w:cs="Arial"/>
        </w:rPr>
        <w:t>sequen</w:t>
      </w:r>
      <w:r w:rsidR="00735F1E" w:rsidRPr="00157A05">
        <w:rPr>
          <w:rFonts w:ascii="Arial" w:hAnsi="Arial" w:cs="Arial"/>
        </w:rPr>
        <w:t>ce</w:t>
      </w:r>
      <w:r w:rsidR="0080257C" w:rsidRPr="00157A05">
        <w:rPr>
          <w:rFonts w:ascii="Arial" w:hAnsi="Arial" w:cs="Arial"/>
        </w:rPr>
        <w:t xml:space="preserve"> data of AOB, AOA, and comammox</w:t>
      </w:r>
      <w:r w:rsidR="00603814" w:rsidRPr="00157A05">
        <w:rPr>
          <w:rFonts w:ascii="Arial" w:hAnsi="Arial" w:cs="Arial"/>
        </w:rPr>
        <w:t xml:space="preserve"> </w:t>
      </w:r>
      <w:r w:rsidR="0080257C" w:rsidRPr="00157A05">
        <w:rPr>
          <w:rFonts w:ascii="Arial" w:hAnsi="Arial" w:cs="Arial"/>
        </w:rPr>
        <w:t xml:space="preserve">were analyzed using </w:t>
      </w:r>
      <w:r w:rsidR="00622CA6" w:rsidRPr="00157A05">
        <w:rPr>
          <w:rFonts w:ascii="Arial" w:hAnsi="Arial" w:cs="Arial"/>
        </w:rPr>
        <w:t xml:space="preserve">the </w:t>
      </w:r>
      <w:r w:rsidR="0080257C" w:rsidRPr="00157A05">
        <w:rPr>
          <w:rFonts w:ascii="Arial" w:hAnsi="Arial" w:cs="Arial"/>
        </w:rPr>
        <w:t>AMOA</w:t>
      </w:r>
      <w:r w:rsidR="00622CA6" w:rsidRPr="00157A05">
        <w:rPr>
          <w:rFonts w:ascii="Arial" w:hAnsi="Arial" w:cs="Arial"/>
        </w:rPr>
        <w:t>-</w:t>
      </w:r>
      <w:r w:rsidR="0080257C" w:rsidRPr="00157A05">
        <w:rPr>
          <w:rFonts w:ascii="Arial" w:hAnsi="Arial" w:cs="Arial"/>
        </w:rPr>
        <w:t>SEQ</w:t>
      </w:r>
      <w:r w:rsidRPr="00157A05">
        <w:rPr>
          <w:rFonts w:ascii="Arial" w:hAnsi="Arial" w:cs="Arial"/>
        </w:rPr>
        <w:t xml:space="preserve"> </w:t>
      </w:r>
      <w:r w:rsidR="0080257C" w:rsidRPr="00157A05">
        <w:rPr>
          <w:rFonts w:ascii="Arial" w:hAnsi="Arial" w:cs="Arial"/>
        </w:rPr>
        <w:t xml:space="preserve">sequence </w:t>
      </w:r>
      <w:r w:rsidRPr="00157A05">
        <w:rPr>
          <w:rFonts w:ascii="Arial" w:hAnsi="Arial" w:cs="Arial"/>
        </w:rPr>
        <w:t>pipeline</w:t>
      </w:r>
      <w:r w:rsidR="00B55676" w:rsidRPr="00157A05">
        <w:rPr>
          <w:rFonts w:ascii="Arial" w:hAnsi="Arial" w:cs="Arial"/>
        </w:rPr>
        <w:t xml:space="preserve"> (</w:t>
      </w:r>
      <w:r>
        <w:fldChar w:fldCharType="begin"/>
      </w:r>
      <w:r>
        <w:instrText>HYPERLINK "https://github.com/miasungeunlee/AMOA-SEQ/tree/main"</w:instrText>
      </w:r>
      <w:r>
        <w:fldChar w:fldCharType="separate"/>
      </w:r>
      <w:r w:rsidR="00230937" w:rsidRPr="003B759B">
        <w:rPr>
          <w:rStyle w:val="Hyperlink"/>
          <w:rFonts w:ascii="Arial" w:hAnsi="Arial" w:cs="Arial"/>
        </w:rPr>
        <w:t>https://github.com/miasungeunlee/AMOA-SEQ/tree/main</w:t>
      </w:r>
      <w:r>
        <w:rPr>
          <w:rStyle w:val="Hyperlink"/>
          <w:rFonts w:ascii="Arial" w:hAnsi="Arial" w:cs="Arial"/>
        </w:rPr>
        <w:fldChar w:fldCharType="end"/>
      </w:r>
      <w:r w:rsidR="00B55676" w:rsidRPr="00157A05">
        <w:rPr>
          <w:rFonts w:ascii="Arial" w:hAnsi="Arial" w:cs="Arial"/>
        </w:rPr>
        <w:t>)</w:t>
      </w:r>
      <w:r w:rsidR="00230937">
        <w:rPr>
          <w:rFonts w:ascii="Arial" w:hAnsi="Arial" w:cs="Arial"/>
        </w:rPr>
        <w:t xml:space="preserve"> </w:t>
      </w:r>
      <w:r w:rsidR="00230937" w:rsidRPr="00FF01CD">
        <w:rPr>
          <w:rFonts w:ascii="Arial" w:hAnsi="Arial" w:cs="Arial"/>
        </w:rPr>
        <w:t>(Lee, 202</w:t>
      </w:r>
      <w:ins w:id="272" w:author="Ari Fina Bintarti" w:date="2024-05-24T16:34:00Z">
        <w:r w:rsidR="00C53298" w:rsidRPr="00FF01CD">
          <w:rPr>
            <w:rFonts w:ascii="Arial" w:hAnsi="Arial" w:cs="Arial"/>
            <w:rPrChange w:id="273" w:author="Ari Fina Bintarti" w:date="2024-05-24T16:43:00Z">
              <w:rPr>
                <w:rFonts w:ascii="Arial" w:hAnsi="Arial" w:cs="Arial"/>
                <w:highlight w:val="yellow"/>
              </w:rPr>
            </w:rPrChange>
          </w:rPr>
          <w:t>3</w:t>
        </w:r>
      </w:ins>
      <w:del w:id="274" w:author="Ari Fina Bintarti" w:date="2024-05-24T16:33:00Z">
        <w:r w:rsidR="00230937" w:rsidRPr="00FF01CD" w:rsidDel="00C53298">
          <w:rPr>
            <w:rFonts w:ascii="Arial" w:hAnsi="Arial" w:cs="Arial"/>
          </w:rPr>
          <w:delText>4</w:delText>
        </w:r>
      </w:del>
      <w:r w:rsidR="00230937" w:rsidRPr="00FF01CD">
        <w:rPr>
          <w:rFonts w:ascii="Arial" w:hAnsi="Arial" w:cs="Arial"/>
        </w:rPr>
        <w:t>)</w:t>
      </w:r>
      <w:r w:rsidR="00380ED5" w:rsidRPr="00FF01CD">
        <w:rPr>
          <w:rFonts w:ascii="Arial" w:hAnsi="Arial" w:cs="Arial"/>
        </w:rPr>
        <w:t>.</w:t>
      </w:r>
      <w:r w:rsidR="00622CA6" w:rsidRPr="00157A05">
        <w:rPr>
          <w:rFonts w:ascii="Arial" w:hAnsi="Arial" w:cs="Arial"/>
        </w:rPr>
        <w:t xml:space="preserve"> The AMOA-SEQ pipeline</w:t>
      </w:r>
      <w:r w:rsidR="00BB1BE0" w:rsidRPr="00157A05">
        <w:rPr>
          <w:rFonts w:ascii="Arial" w:hAnsi="Arial" w:cs="Arial"/>
        </w:rPr>
        <w:t xml:space="preserve"> implements the DADA2 tool </w:t>
      </w:r>
      <w:r w:rsidR="00BB1BE0" w:rsidRPr="00157A05">
        <w:rPr>
          <w:rFonts w:ascii="Arial" w:hAnsi="Arial" w:cs="Arial"/>
        </w:rPr>
        <w:fldChar w:fldCharType="begin"/>
      </w:r>
      <w:r w:rsidR="00375151">
        <w:rPr>
          <w:rFonts w:ascii="Arial" w:hAnsi="Arial" w:cs="Arial"/>
        </w:rPr>
        <w:instrText xml:space="preserve"> ADDIN ZOTERO_ITEM CSL_CITATION {"citationID":"kqHPO7ob","properties":{"formattedCitation":"(Callahan et al., 2016)","plainCitation":"(Callahan et al., 2016)","noteIndex":0},"citationItems":[{"id":"KsWl1THP/hFqCVeo2","uris":["http://zotero.org/users/local/JetUa067/items/35MAYWQ2"],"itemData":{"id":96,"type":"article-journal","abstract":"DADA2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 Methods","language":"en","license":"2016 Springer Nature America, Inc.","note":"number: 7\npublisher: Nature Publishing Group","page":"581-583","source":"www.nature.com","title":"DADA2: High-resolution sample inference from Illumina amplicon data","title-short":"DADA2","volume":"13","author":[{"family":"Callahan","given":"Benjamin J."},{"family":"McMurdie","given":"Paul J."},{"family":"Rosen","given":"Michael J."},{"family":"Han","given":"Andrew W."},{"family":"Johnson","given":"Amy Jo A."},{"family":"Holmes","given":"Susan P."}],"issued":{"date-parts":[["2016",7]]}}}],"schema":"https://github.com/citation-style-language/schema/raw/master/csl-citation.json"} </w:instrText>
      </w:r>
      <w:r w:rsidR="00BB1BE0" w:rsidRPr="00157A05">
        <w:rPr>
          <w:rFonts w:ascii="Arial" w:hAnsi="Arial" w:cs="Arial"/>
        </w:rPr>
        <w:fldChar w:fldCharType="separate"/>
      </w:r>
      <w:r w:rsidR="00BB1BE0" w:rsidRPr="00157A05">
        <w:rPr>
          <w:rFonts w:ascii="Arial" w:hAnsi="Arial" w:cs="Arial"/>
        </w:rPr>
        <w:t>(Callahan et al., 2016)</w:t>
      </w:r>
      <w:r w:rsidR="00BB1BE0" w:rsidRPr="00157A05">
        <w:rPr>
          <w:rFonts w:ascii="Arial" w:hAnsi="Arial" w:cs="Arial"/>
        </w:rPr>
        <w:fldChar w:fldCharType="end"/>
      </w:r>
      <w:r w:rsidR="00BB1BE0" w:rsidRPr="00157A05">
        <w:rPr>
          <w:rFonts w:ascii="Arial" w:hAnsi="Arial" w:cs="Arial"/>
        </w:rPr>
        <w:t xml:space="preserve"> to perform filtering and correcting sequence errors</w:t>
      </w:r>
      <w:r w:rsidR="00622CA6" w:rsidRPr="00157A05">
        <w:rPr>
          <w:rFonts w:ascii="Arial" w:hAnsi="Arial" w:cs="Arial"/>
        </w:rPr>
        <w:t xml:space="preserve"> </w:t>
      </w:r>
      <w:r w:rsidR="00BB1BE0" w:rsidRPr="00157A05">
        <w:rPr>
          <w:rFonts w:ascii="Arial" w:hAnsi="Arial" w:cs="Arial"/>
        </w:rPr>
        <w:t>to generate</w:t>
      </w:r>
      <w:r w:rsidR="00622CA6" w:rsidRPr="00157A05">
        <w:rPr>
          <w:rFonts w:ascii="Arial" w:hAnsi="Arial" w:cs="Arial"/>
        </w:rPr>
        <w:t xml:space="preserve"> Amplicon Sequence Variant (ASVs)</w:t>
      </w:r>
      <w:r w:rsidR="00BB1BE0" w:rsidRPr="00157A05">
        <w:rPr>
          <w:rFonts w:ascii="Arial" w:hAnsi="Arial" w:cs="Arial"/>
        </w:rPr>
        <w:t>.</w:t>
      </w:r>
      <w:r w:rsidRPr="00157A05">
        <w:rPr>
          <w:rFonts w:ascii="Arial" w:hAnsi="Arial" w:cs="Arial"/>
        </w:rPr>
        <w:t xml:space="preserve"> </w:t>
      </w:r>
      <w:r w:rsidR="00603814" w:rsidRPr="00157A05">
        <w:rPr>
          <w:rFonts w:ascii="Arial" w:hAnsi="Arial" w:cs="Arial"/>
        </w:rPr>
        <w:t>The</w:t>
      </w:r>
      <w:r w:rsidR="00C63853" w:rsidRPr="00157A05">
        <w:rPr>
          <w:rFonts w:ascii="Arial" w:hAnsi="Arial" w:cs="Arial"/>
        </w:rPr>
        <w:t xml:space="preserve"> </w:t>
      </w:r>
      <w:r w:rsidRPr="00157A05">
        <w:rPr>
          <w:rFonts w:ascii="Arial" w:hAnsi="Arial" w:cs="Arial"/>
        </w:rPr>
        <w:t>demultiplexed</w:t>
      </w:r>
      <w:r w:rsidR="00D06EF4" w:rsidRPr="00157A05">
        <w:rPr>
          <w:rFonts w:ascii="Arial" w:hAnsi="Arial" w:cs="Arial"/>
        </w:rPr>
        <w:t xml:space="preserve"> </w:t>
      </w:r>
      <w:r w:rsidRPr="00157A05">
        <w:rPr>
          <w:rFonts w:ascii="Arial" w:hAnsi="Arial" w:cs="Arial"/>
        </w:rPr>
        <w:t>s</w:t>
      </w:r>
      <w:r w:rsidR="0017518A" w:rsidRPr="00157A05">
        <w:rPr>
          <w:rFonts w:ascii="Arial" w:hAnsi="Arial" w:cs="Arial"/>
        </w:rPr>
        <w:t>equence</w:t>
      </w:r>
      <w:r w:rsidR="00603814" w:rsidRPr="00157A05">
        <w:rPr>
          <w:rFonts w:ascii="Arial" w:hAnsi="Arial" w:cs="Arial"/>
        </w:rPr>
        <w:t xml:space="preserve">s </w:t>
      </w:r>
      <w:r w:rsidR="00A000B5" w:rsidRPr="00157A05">
        <w:rPr>
          <w:rFonts w:ascii="Arial" w:hAnsi="Arial" w:cs="Arial"/>
        </w:rPr>
        <w:t>w</w:t>
      </w:r>
      <w:r w:rsidR="00603814" w:rsidRPr="00157A05">
        <w:rPr>
          <w:rFonts w:ascii="Arial" w:hAnsi="Arial" w:cs="Arial"/>
        </w:rPr>
        <w:t>ere processed by</w:t>
      </w:r>
      <w:r w:rsidR="0017518A" w:rsidRPr="00157A05">
        <w:rPr>
          <w:rFonts w:ascii="Arial" w:hAnsi="Arial" w:cs="Arial"/>
        </w:rPr>
        <w:t xml:space="preserve"> removing primers and ambiguous bases</w:t>
      </w:r>
      <w:r w:rsidR="0044721C" w:rsidRPr="00157A05">
        <w:rPr>
          <w:rFonts w:ascii="Arial" w:hAnsi="Arial" w:cs="Arial"/>
        </w:rPr>
        <w:t>, followed by quality filtering u</w:t>
      </w:r>
      <w:r w:rsidR="009D17A0" w:rsidRPr="00157A05">
        <w:rPr>
          <w:rFonts w:ascii="Arial" w:hAnsi="Arial" w:cs="Arial"/>
        </w:rPr>
        <w:t>sing</w:t>
      </w:r>
      <w:r w:rsidR="0044721C" w:rsidRPr="00157A05">
        <w:rPr>
          <w:rFonts w:ascii="Arial" w:hAnsi="Arial" w:cs="Arial"/>
        </w:rPr>
        <w:t xml:space="preserve"> the DADA2 standard filtering parameters</w:t>
      </w:r>
      <w:r w:rsidR="00CD334E" w:rsidRPr="00157A05">
        <w:rPr>
          <w:rFonts w:ascii="Arial" w:hAnsi="Arial" w:cs="Arial"/>
        </w:rPr>
        <w:t xml:space="preserve"> (maxN</w:t>
      </w:r>
      <w:r w:rsidR="000D5B16" w:rsidRPr="00157A05">
        <w:rPr>
          <w:rFonts w:ascii="Arial" w:hAnsi="Arial" w:cs="Arial"/>
        </w:rPr>
        <w:t xml:space="preserve"> </w:t>
      </w:r>
      <w:r w:rsidR="00CD334E" w:rsidRPr="00157A05">
        <w:rPr>
          <w:rFonts w:ascii="Arial" w:hAnsi="Arial" w:cs="Arial"/>
        </w:rPr>
        <w:t>=</w:t>
      </w:r>
      <w:r w:rsidR="000D5B16" w:rsidRPr="00157A05">
        <w:rPr>
          <w:rFonts w:ascii="Arial" w:hAnsi="Arial" w:cs="Arial"/>
        </w:rPr>
        <w:t xml:space="preserve"> </w:t>
      </w:r>
      <w:r w:rsidR="00CD334E" w:rsidRPr="00157A05">
        <w:rPr>
          <w:rFonts w:ascii="Arial" w:hAnsi="Arial" w:cs="Arial"/>
        </w:rPr>
        <w:t>0, truncQ</w:t>
      </w:r>
      <w:r w:rsidR="000D5B16" w:rsidRPr="00157A05">
        <w:rPr>
          <w:rFonts w:ascii="Arial" w:hAnsi="Arial" w:cs="Arial"/>
        </w:rPr>
        <w:t xml:space="preserve"> </w:t>
      </w:r>
      <w:r w:rsidR="00CD334E" w:rsidRPr="00157A05">
        <w:rPr>
          <w:rFonts w:ascii="Arial" w:hAnsi="Arial" w:cs="Arial"/>
        </w:rPr>
        <w:t>=</w:t>
      </w:r>
      <w:r w:rsidR="000D5B16" w:rsidRPr="00157A05">
        <w:rPr>
          <w:rFonts w:ascii="Arial" w:hAnsi="Arial" w:cs="Arial"/>
        </w:rPr>
        <w:t xml:space="preserve"> </w:t>
      </w:r>
      <w:r w:rsidR="00CD334E" w:rsidRPr="00157A05">
        <w:rPr>
          <w:rFonts w:ascii="Arial" w:hAnsi="Arial" w:cs="Arial"/>
        </w:rPr>
        <w:t xml:space="preserve">2, </w:t>
      </w:r>
      <w:r w:rsidR="000D5B16" w:rsidRPr="00157A05">
        <w:rPr>
          <w:rFonts w:ascii="Arial" w:hAnsi="Arial" w:cs="Arial"/>
        </w:rPr>
        <w:t xml:space="preserve">rm.phix </w:t>
      </w:r>
      <w:r w:rsidR="00CD334E" w:rsidRPr="00157A05">
        <w:rPr>
          <w:rFonts w:ascii="Arial" w:hAnsi="Arial" w:cs="Arial"/>
        </w:rPr>
        <w:t>=</w:t>
      </w:r>
      <w:r w:rsidR="000D5B16" w:rsidRPr="00157A05">
        <w:rPr>
          <w:rFonts w:ascii="Arial" w:hAnsi="Arial" w:cs="Arial"/>
        </w:rPr>
        <w:t xml:space="preserve"> </w:t>
      </w:r>
      <w:r w:rsidR="00CD334E" w:rsidRPr="00157A05">
        <w:rPr>
          <w:rFonts w:ascii="Arial" w:hAnsi="Arial" w:cs="Arial"/>
        </w:rPr>
        <w:t>TRUE, and maxEE</w:t>
      </w:r>
      <w:r w:rsidR="000D5B16" w:rsidRPr="00157A05">
        <w:rPr>
          <w:rFonts w:ascii="Arial" w:hAnsi="Arial" w:cs="Arial"/>
        </w:rPr>
        <w:t xml:space="preserve"> </w:t>
      </w:r>
      <w:r w:rsidR="00CD334E" w:rsidRPr="00157A05">
        <w:rPr>
          <w:rFonts w:ascii="Arial" w:hAnsi="Arial" w:cs="Arial"/>
        </w:rPr>
        <w:t>=</w:t>
      </w:r>
      <w:r w:rsidR="000D5B16" w:rsidRPr="00157A05">
        <w:rPr>
          <w:rFonts w:ascii="Arial" w:hAnsi="Arial" w:cs="Arial"/>
        </w:rPr>
        <w:t xml:space="preserve"> </w:t>
      </w:r>
      <w:r w:rsidR="00CD334E" w:rsidRPr="00157A05">
        <w:rPr>
          <w:rFonts w:ascii="Arial" w:hAnsi="Arial" w:cs="Arial"/>
        </w:rPr>
        <w:t>2)</w:t>
      </w:r>
      <w:r w:rsidR="0044721C" w:rsidRPr="00157A05">
        <w:rPr>
          <w:rFonts w:ascii="Arial" w:hAnsi="Arial" w:cs="Arial"/>
        </w:rPr>
        <w:t>. To ensure the quality of the data, we discarded any reads that did not meet the minimum length requirements (200 bp for AOB and AOA, and 204 bp for comammox)</w:t>
      </w:r>
      <w:r w:rsidR="00876AA0" w:rsidRPr="00157A05">
        <w:rPr>
          <w:rFonts w:ascii="Arial" w:hAnsi="Arial" w:cs="Arial"/>
        </w:rPr>
        <w:t xml:space="preserve"> and</w:t>
      </w:r>
      <w:r w:rsidR="0044721C" w:rsidRPr="00157A05">
        <w:rPr>
          <w:rFonts w:ascii="Arial" w:hAnsi="Arial" w:cs="Arial"/>
        </w:rPr>
        <w:t xml:space="preserve"> truncated the reads to a specific length (200 bp for AOB and AOA, and 210 bp for comammox).</w:t>
      </w:r>
      <w:r w:rsidR="00FE441C" w:rsidRPr="00157A05">
        <w:rPr>
          <w:rFonts w:ascii="Arial" w:hAnsi="Arial" w:cs="Arial"/>
        </w:rPr>
        <w:t xml:space="preserve"> D</w:t>
      </w:r>
      <w:r w:rsidR="009D2FA4" w:rsidRPr="00157A05">
        <w:rPr>
          <w:rFonts w:ascii="Arial" w:hAnsi="Arial" w:cs="Arial"/>
        </w:rPr>
        <w:t>ereplication was</w:t>
      </w:r>
      <w:r w:rsidR="0040508C" w:rsidRPr="00157A05">
        <w:rPr>
          <w:rFonts w:ascii="Arial" w:hAnsi="Arial" w:cs="Arial"/>
        </w:rPr>
        <w:t xml:space="preserve"> </w:t>
      </w:r>
      <w:r w:rsidR="009D2FA4" w:rsidRPr="00157A05">
        <w:rPr>
          <w:rFonts w:ascii="Arial" w:hAnsi="Arial" w:cs="Arial"/>
        </w:rPr>
        <w:t xml:space="preserve">performed </w:t>
      </w:r>
      <w:r w:rsidR="007F48E3" w:rsidRPr="00157A05">
        <w:rPr>
          <w:rFonts w:ascii="Arial" w:hAnsi="Arial" w:cs="Arial"/>
        </w:rPr>
        <w:t xml:space="preserve">to </w:t>
      </w:r>
      <w:r w:rsidR="00876AA0" w:rsidRPr="00157A05">
        <w:rPr>
          <w:rFonts w:ascii="Arial" w:hAnsi="Arial" w:cs="Arial"/>
        </w:rPr>
        <w:t>identify</w:t>
      </w:r>
      <w:r w:rsidR="007F48E3" w:rsidRPr="00157A05">
        <w:rPr>
          <w:rFonts w:ascii="Arial" w:hAnsi="Arial" w:cs="Arial"/>
        </w:rPr>
        <w:t xml:space="preserve"> unique</w:t>
      </w:r>
      <w:r w:rsidR="00F60D21" w:rsidRPr="00157A05">
        <w:rPr>
          <w:rFonts w:ascii="Arial" w:hAnsi="Arial" w:cs="Arial"/>
        </w:rPr>
        <w:t xml:space="preserve"> sequences. F</w:t>
      </w:r>
      <w:r w:rsidR="005D084B" w:rsidRPr="00157A05">
        <w:rPr>
          <w:rFonts w:ascii="Arial" w:hAnsi="Arial" w:cs="Arial"/>
        </w:rPr>
        <w:t>ull denoised sequences</w:t>
      </w:r>
      <w:r w:rsidR="00F60D21" w:rsidRPr="00157A05">
        <w:rPr>
          <w:rFonts w:ascii="Arial" w:hAnsi="Arial" w:cs="Arial"/>
        </w:rPr>
        <w:t xml:space="preserve"> were </w:t>
      </w:r>
      <w:r w:rsidR="002B1C53" w:rsidRPr="00157A05">
        <w:rPr>
          <w:rFonts w:ascii="Arial" w:hAnsi="Arial" w:cs="Arial"/>
        </w:rPr>
        <w:t xml:space="preserve">then </w:t>
      </w:r>
      <w:r w:rsidR="00F60D21" w:rsidRPr="00157A05">
        <w:rPr>
          <w:rFonts w:ascii="Arial" w:hAnsi="Arial" w:cs="Arial"/>
        </w:rPr>
        <w:t>generated</w:t>
      </w:r>
      <w:r w:rsidR="005D084B" w:rsidRPr="00157A05">
        <w:rPr>
          <w:rFonts w:ascii="Arial" w:hAnsi="Arial" w:cs="Arial"/>
        </w:rPr>
        <w:t xml:space="preserve"> by</w:t>
      </w:r>
      <w:r w:rsidR="009D2FA4" w:rsidRPr="00157A05">
        <w:rPr>
          <w:rFonts w:ascii="Arial" w:hAnsi="Arial" w:cs="Arial"/>
        </w:rPr>
        <w:t xml:space="preserve"> either </w:t>
      </w:r>
      <w:r w:rsidR="00A000B5" w:rsidRPr="00157A05">
        <w:rPr>
          <w:rFonts w:ascii="Arial" w:hAnsi="Arial" w:cs="Arial"/>
        </w:rPr>
        <w:t>merg</w:t>
      </w:r>
      <w:r w:rsidR="005D084B" w:rsidRPr="00157A05">
        <w:rPr>
          <w:rFonts w:ascii="Arial" w:hAnsi="Arial" w:cs="Arial"/>
        </w:rPr>
        <w:t>ing</w:t>
      </w:r>
      <w:r w:rsidR="009E0384" w:rsidRPr="00157A05">
        <w:rPr>
          <w:rFonts w:ascii="Arial" w:hAnsi="Arial" w:cs="Arial"/>
        </w:rPr>
        <w:t xml:space="preserve"> </w:t>
      </w:r>
      <w:r w:rsidR="00611BAD" w:rsidRPr="00157A05">
        <w:rPr>
          <w:rFonts w:ascii="Arial" w:hAnsi="Arial" w:cs="Arial"/>
        </w:rPr>
        <w:t>t</w:t>
      </w:r>
      <w:r w:rsidR="00074A70" w:rsidRPr="00157A05">
        <w:rPr>
          <w:rFonts w:ascii="Arial" w:hAnsi="Arial" w:cs="Arial"/>
        </w:rPr>
        <w:t>he</w:t>
      </w:r>
      <w:r w:rsidR="00611BAD" w:rsidRPr="00157A05">
        <w:rPr>
          <w:rFonts w:ascii="Arial" w:hAnsi="Arial" w:cs="Arial"/>
        </w:rPr>
        <w:t xml:space="preserve"> </w:t>
      </w:r>
      <w:r w:rsidR="009E0384" w:rsidRPr="00157A05">
        <w:rPr>
          <w:rFonts w:ascii="Arial" w:hAnsi="Arial" w:cs="Arial"/>
        </w:rPr>
        <w:t>forward and reverse reads</w:t>
      </w:r>
      <w:r w:rsidR="00C63853" w:rsidRPr="00157A05">
        <w:rPr>
          <w:rFonts w:ascii="Arial" w:hAnsi="Arial" w:cs="Arial"/>
        </w:rPr>
        <w:t xml:space="preserve"> </w:t>
      </w:r>
      <w:r w:rsidR="009D2FA4" w:rsidRPr="00157A05">
        <w:rPr>
          <w:rFonts w:ascii="Arial" w:hAnsi="Arial" w:cs="Arial"/>
        </w:rPr>
        <w:t>for</w:t>
      </w:r>
      <w:r w:rsidR="00224134" w:rsidRPr="00157A05">
        <w:rPr>
          <w:rFonts w:ascii="Arial" w:hAnsi="Arial" w:cs="Arial"/>
        </w:rPr>
        <w:t xml:space="preserve"> comammox</w:t>
      </w:r>
      <w:r w:rsidR="0032109C" w:rsidRPr="00157A05">
        <w:rPr>
          <w:rFonts w:ascii="Arial" w:hAnsi="Arial" w:cs="Arial"/>
        </w:rPr>
        <w:t xml:space="preserve"> </w:t>
      </w:r>
      <w:r w:rsidR="009D2FA4" w:rsidRPr="00157A05">
        <w:rPr>
          <w:rFonts w:ascii="Arial" w:hAnsi="Arial" w:cs="Arial"/>
        </w:rPr>
        <w:t>or</w:t>
      </w:r>
      <w:r w:rsidR="00224134" w:rsidRPr="00157A05">
        <w:rPr>
          <w:rFonts w:ascii="Arial" w:hAnsi="Arial" w:cs="Arial"/>
        </w:rPr>
        <w:t xml:space="preserve"> </w:t>
      </w:r>
      <w:r w:rsidR="008F1096" w:rsidRPr="00157A05">
        <w:rPr>
          <w:rFonts w:ascii="Arial" w:hAnsi="Arial" w:cs="Arial"/>
        </w:rPr>
        <w:t>simply</w:t>
      </w:r>
      <w:r w:rsidR="009D2FA4" w:rsidRPr="00157A05">
        <w:rPr>
          <w:rFonts w:ascii="Arial" w:hAnsi="Arial" w:cs="Arial"/>
        </w:rPr>
        <w:t xml:space="preserve"> </w:t>
      </w:r>
      <w:r w:rsidR="00074A70" w:rsidRPr="00157A05">
        <w:rPr>
          <w:rFonts w:ascii="Arial" w:hAnsi="Arial" w:cs="Arial"/>
        </w:rPr>
        <w:t>concatena</w:t>
      </w:r>
      <w:r w:rsidR="009D2FA4" w:rsidRPr="00157A05">
        <w:rPr>
          <w:rFonts w:ascii="Arial" w:hAnsi="Arial" w:cs="Arial"/>
        </w:rPr>
        <w:t>t</w:t>
      </w:r>
      <w:r w:rsidR="005D084B" w:rsidRPr="00157A05">
        <w:rPr>
          <w:rFonts w:ascii="Arial" w:hAnsi="Arial" w:cs="Arial"/>
        </w:rPr>
        <w:t>ing</w:t>
      </w:r>
      <w:r w:rsidR="00074A70" w:rsidRPr="00157A05">
        <w:rPr>
          <w:rFonts w:ascii="Arial" w:hAnsi="Arial" w:cs="Arial"/>
        </w:rPr>
        <w:t xml:space="preserve"> the non-overlapping </w:t>
      </w:r>
      <w:r w:rsidR="00224134" w:rsidRPr="00157A05">
        <w:rPr>
          <w:rFonts w:ascii="Arial" w:hAnsi="Arial" w:cs="Arial"/>
        </w:rPr>
        <w:t xml:space="preserve">forward and reverse reads </w:t>
      </w:r>
      <w:r w:rsidR="009D2FA4" w:rsidRPr="00157A05">
        <w:rPr>
          <w:rFonts w:ascii="Arial" w:hAnsi="Arial" w:cs="Arial"/>
        </w:rPr>
        <w:t>for</w:t>
      </w:r>
      <w:r w:rsidR="00224134" w:rsidRPr="00157A05">
        <w:rPr>
          <w:rFonts w:ascii="Arial" w:hAnsi="Arial" w:cs="Arial"/>
        </w:rPr>
        <w:t xml:space="preserve"> AOB and AOA</w:t>
      </w:r>
      <w:r w:rsidR="009D2FA4" w:rsidRPr="00157A05">
        <w:rPr>
          <w:rFonts w:ascii="Arial" w:hAnsi="Arial" w:cs="Arial"/>
        </w:rPr>
        <w:t>.</w:t>
      </w:r>
      <w:r w:rsidR="008F1096" w:rsidRPr="00157A05">
        <w:rPr>
          <w:rFonts w:ascii="Arial" w:hAnsi="Arial" w:cs="Arial"/>
        </w:rPr>
        <w:t xml:space="preserve"> </w:t>
      </w:r>
      <w:r w:rsidR="00F60D21" w:rsidRPr="00157A05">
        <w:rPr>
          <w:rFonts w:ascii="Arial" w:hAnsi="Arial" w:cs="Arial"/>
        </w:rPr>
        <w:t>Furthermore</w:t>
      </w:r>
      <w:r w:rsidR="008F1096" w:rsidRPr="00157A05">
        <w:rPr>
          <w:rFonts w:ascii="Arial" w:hAnsi="Arial" w:cs="Arial"/>
        </w:rPr>
        <w:t xml:space="preserve">, </w:t>
      </w:r>
      <w:r w:rsidR="000D5B16" w:rsidRPr="00157A05">
        <w:rPr>
          <w:rFonts w:ascii="Arial" w:hAnsi="Arial" w:cs="Arial"/>
        </w:rPr>
        <w:t xml:space="preserve">an </w:t>
      </w:r>
      <w:r w:rsidR="005F4CE4" w:rsidRPr="00157A05">
        <w:rPr>
          <w:rFonts w:ascii="Arial" w:hAnsi="Arial" w:cs="Arial"/>
        </w:rPr>
        <w:t>ASV table</w:t>
      </w:r>
      <w:r w:rsidR="008F1096" w:rsidRPr="00157A05">
        <w:rPr>
          <w:rFonts w:ascii="Arial" w:hAnsi="Arial" w:cs="Arial"/>
        </w:rPr>
        <w:t xml:space="preserve"> was </w:t>
      </w:r>
      <w:r w:rsidR="0023608A" w:rsidRPr="00157A05">
        <w:rPr>
          <w:rFonts w:ascii="Arial" w:hAnsi="Arial" w:cs="Arial"/>
        </w:rPr>
        <w:t>constructed,</w:t>
      </w:r>
      <w:r w:rsidR="008F1096" w:rsidRPr="00157A05">
        <w:rPr>
          <w:rFonts w:ascii="Arial" w:hAnsi="Arial" w:cs="Arial"/>
        </w:rPr>
        <w:t xml:space="preserve"> and</w:t>
      </w:r>
      <w:r w:rsidR="0032109C" w:rsidRPr="00157A05">
        <w:rPr>
          <w:rFonts w:ascii="Arial" w:hAnsi="Arial" w:cs="Arial"/>
        </w:rPr>
        <w:t xml:space="preserve"> </w:t>
      </w:r>
      <w:r w:rsidR="008F1096" w:rsidRPr="00157A05">
        <w:rPr>
          <w:rFonts w:ascii="Arial" w:hAnsi="Arial" w:cs="Arial"/>
        </w:rPr>
        <w:t>any chimer</w:t>
      </w:r>
      <w:r w:rsidR="005D084B" w:rsidRPr="00157A05">
        <w:rPr>
          <w:rFonts w:ascii="Arial" w:hAnsi="Arial" w:cs="Arial"/>
        </w:rPr>
        <w:t>ic sequences</w:t>
      </w:r>
      <w:r w:rsidR="008F1096" w:rsidRPr="00157A05">
        <w:rPr>
          <w:rFonts w:ascii="Arial" w:hAnsi="Arial" w:cs="Arial"/>
        </w:rPr>
        <w:t xml:space="preserve"> were eliminated from the table.</w:t>
      </w:r>
      <w:r w:rsidR="00574389" w:rsidRPr="00157A05">
        <w:rPr>
          <w:rFonts w:ascii="Arial" w:hAnsi="Arial" w:cs="Arial"/>
        </w:rPr>
        <w:t xml:space="preserve"> </w:t>
      </w:r>
      <w:r w:rsidR="00F60D21" w:rsidRPr="00157A05">
        <w:rPr>
          <w:rFonts w:ascii="Arial" w:hAnsi="Arial" w:cs="Arial"/>
        </w:rPr>
        <w:t>T</w:t>
      </w:r>
      <w:r w:rsidR="00574389" w:rsidRPr="00157A05">
        <w:rPr>
          <w:rFonts w:ascii="Arial" w:hAnsi="Arial" w:cs="Arial"/>
        </w:rPr>
        <w:t>he</w:t>
      </w:r>
      <w:r w:rsidR="00FF3CE2" w:rsidRPr="00157A05">
        <w:rPr>
          <w:rFonts w:ascii="Arial" w:hAnsi="Arial" w:cs="Arial"/>
        </w:rPr>
        <w:t xml:space="preserve"> next step in the</w:t>
      </w:r>
      <w:r w:rsidR="00574389" w:rsidRPr="00157A05">
        <w:rPr>
          <w:rFonts w:ascii="Arial" w:hAnsi="Arial" w:cs="Arial"/>
        </w:rPr>
        <w:t xml:space="preserve"> AMOA-SEQ pipeline</w:t>
      </w:r>
      <w:r w:rsidR="00F60D21" w:rsidRPr="00157A05">
        <w:rPr>
          <w:rFonts w:ascii="Arial" w:hAnsi="Arial" w:cs="Arial"/>
        </w:rPr>
        <w:t xml:space="preserve"> </w:t>
      </w:r>
      <w:r w:rsidR="00B5015D" w:rsidRPr="00157A05">
        <w:rPr>
          <w:rFonts w:ascii="Arial" w:hAnsi="Arial" w:cs="Arial"/>
        </w:rPr>
        <w:t>was</w:t>
      </w:r>
      <w:r w:rsidR="00574389" w:rsidRPr="00157A05">
        <w:rPr>
          <w:rFonts w:ascii="Arial" w:hAnsi="Arial" w:cs="Arial"/>
        </w:rPr>
        <w:t xml:space="preserve"> selecting </w:t>
      </w:r>
      <w:r w:rsidR="000D5B16" w:rsidRPr="00157A05">
        <w:rPr>
          <w:rFonts w:ascii="Arial" w:hAnsi="Arial" w:cs="Arial"/>
        </w:rPr>
        <w:t>the DADA2</w:t>
      </w:r>
      <w:r w:rsidR="003A11A1" w:rsidRPr="00157A05">
        <w:rPr>
          <w:rFonts w:ascii="Arial" w:hAnsi="Arial" w:cs="Arial"/>
        </w:rPr>
        <w:t>-</w:t>
      </w:r>
      <w:r w:rsidR="000D5B16" w:rsidRPr="00157A05">
        <w:rPr>
          <w:rFonts w:ascii="Arial" w:hAnsi="Arial" w:cs="Arial"/>
        </w:rPr>
        <w:t xml:space="preserve">generated </w:t>
      </w:r>
      <w:r w:rsidR="00574389" w:rsidRPr="00157A05">
        <w:rPr>
          <w:rFonts w:ascii="Arial" w:hAnsi="Arial" w:cs="Arial"/>
        </w:rPr>
        <w:t>ASV sequences that match the expected amplicon size</w:t>
      </w:r>
      <w:r w:rsidR="0040508C" w:rsidRPr="00157A05">
        <w:rPr>
          <w:rFonts w:ascii="Arial" w:hAnsi="Arial" w:cs="Arial"/>
        </w:rPr>
        <w:t xml:space="preserve"> (452, 410, and 396 bp for AOB, AOA, and comammox, respectively)</w:t>
      </w:r>
      <w:r w:rsidR="00574389" w:rsidRPr="00157A05">
        <w:rPr>
          <w:rFonts w:ascii="Arial" w:hAnsi="Arial" w:cs="Arial"/>
        </w:rPr>
        <w:t xml:space="preserve"> using SeqKit </w:t>
      </w:r>
      <w:r w:rsidR="00574389" w:rsidRPr="00157A05">
        <w:rPr>
          <w:rFonts w:ascii="Arial" w:hAnsi="Arial" w:cs="Arial"/>
        </w:rPr>
        <w:fldChar w:fldCharType="begin"/>
      </w:r>
      <w:r w:rsidR="00375151">
        <w:rPr>
          <w:rFonts w:ascii="Arial" w:hAnsi="Arial" w:cs="Arial"/>
        </w:rPr>
        <w:instrText xml:space="preserve"> ADDIN ZOTERO_ITEM CSL_CITATION {"citationID":"3PZB0TJ5","properties":{"formattedCitation":"(Shen et al., 2016)","plainCitation":"(Shen et al., 2016)","noteIndex":0},"citationItems":[{"id":"KsWl1THP/3gPtsMdX","uris":["http://zotero.org/users/local/JetUa067/items/2P2LSN2Z"],"itemData":{"id":98,"type":"article-journal","abstract":"FASTA and FASTQ are basic and ubiquitous formats for storing nucleotide and protein sequences. Common manipulations of FASTA/Q file include converting, searching, filtering, deduplication, splitting, shuffling, and sampling. Existing tools only implement some of these manipulations, and not particularly efficiently, and some are only available for certain operating systems. Furthermore, the complicated installation process of required packages and running environments can render these programs less user friendly. This paper describes a cross-platform ultrafast comprehensive toolkit for FASTA/Q processing. SeqKit provides executable binary files for all major operating systems, including Windows, Linux, and Mac OSX, and can be directly used without any dependencies or pre-configurations. SeqKit demonstrates competitive performance in execution time and memory usage compared to similar tools. The efficiency and usability of SeqKit enable researchers to rapidly accomplish common FASTA/Q file manipulations. SeqKit is open source and available on Github at https://github.com/shenwei356/seqkit.","container-title":"PLOS ONE","DOI":"10.1371/journal.pone.0163962","ISSN":"1932-6203","issue":"10","journalAbbreviation":"PLOS ONE","language":"en","note":"publisher: Public Library of Science","page":"e0163962","source":"PLoS Journals","title":"SeqKit: A Cross-Platform and Ultrafast Toolkit for FASTA/Q File Manipulation","title-short":"SeqKit","volume":"11","author":[{"family":"Shen","given":"Wei"},{"family":"Le","given":"Shuai"},{"family":"Li","given":"Yan"},{"family":"Hu","given":"Fuquan"}],"issued":{"date-parts":[["2016",10,5]]}}}],"schema":"https://github.com/citation-style-language/schema/raw/master/csl-citation.json"} </w:instrText>
      </w:r>
      <w:r w:rsidR="00574389" w:rsidRPr="00157A05">
        <w:rPr>
          <w:rFonts w:ascii="Arial" w:hAnsi="Arial" w:cs="Arial"/>
        </w:rPr>
        <w:fldChar w:fldCharType="separate"/>
      </w:r>
      <w:r w:rsidR="00574389" w:rsidRPr="00157A05">
        <w:rPr>
          <w:rFonts w:ascii="Arial" w:hAnsi="Arial" w:cs="Arial"/>
        </w:rPr>
        <w:t>(Shen et al., 2016)</w:t>
      </w:r>
      <w:r w:rsidR="00574389" w:rsidRPr="00157A05">
        <w:rPr>
          <w:rFonts w:ascii="Arial" w:hAnsi="Arial" w:cs="Arial"/>
        </w:rPr>
        <w:fldChar w:fldCharType="end"/>
      </w:r>
      <w:r w:rsidR="00495EDC" w:rsidRPr="00157A05">
        <w:rPr>
          <w:rFonts w:ascii="Arial" w:hAnsi="Arial" w:cs="Arial"/>
        </w:rPr>
        <w:t xml:space="preserve"> to generate correct ASV sequences</w:t>
      </w:r>
      <w:r w:rsidR="00B5015D" w:rsidRPr="00157A05">
        <w:rPr>
          <w:rFonts w:ascii="Arial" w:hAnsi="Arial" w:cs="Arial"/>
        </w:rPr>
        <w:t>.</w:t>
      </w:r>
      <w:r w:rsidR="00B7272D" w:rsidRPr="00157A05">
        <w:rPr>
          <w:rFonts w:ascii="Arial" w:hAnsi="Arial" w:cs="Arial"/>
        </w:rPr>
        <w:t xml:space="preserve"> </w:t>
      </w:r>
      <w:r w:rsidR="00495EDC" w:rsidRPr="00157A05">
        <w:rPr>
          <w:rFonts w:ascii="Arial" w:hAnsi="Arial" w:cs="Arial"/>
        </w:rPr>
        <w:t>Taxonomic annotation of these ASV sequences</w:t>
      </w:r>
      <w:r w:rsidR="00B7272D" w:rsidRPr="00157A05">
        <w:rPr>
          <w:rFonts w:ascii="Arial" w:hAnsi="Arial" w:cs="Arial"/>
        </w:rPr>
        <w:t xml:space="preserve"> against the reference data </w:t>
      </w:r>
      <w:r w:rsidR="00B7272D" w:rsidRPr="00157A05">
        <w:rPr>
          <w:rFonts w:ascii="Arial" w:hAnsi="Arial" w:cs="Arial"/>
        </w:rPr>
        <w:lastRenderedPageBreak/>
        <w:t xml:space="preserve">sets of the AMOA sequence database was performed using DIAMOND BLASTx </w:t>
      </w:r>
      <w:r w:rsidR="00B7272D" w:rsidRPr="00157A05">
        <w:rPr>
          <w:rFonts w:ascii="Arial" w:hAnsi="Arial" w:cs="Arial"/>
        </w:rPr>
        <w:fldChar w:fldCharType="begin"/>
      </w:r>
      <w:r w:rsidR="00375151">
        <w:rPr>
          <w:rFonts w:ascii="Arial" w:hAnsi="Arial" w:cs="Arial"/>
        </w:rPr>
        <w:instrText xml:space="preserve"> ADDIN ZOTERO_ITEM CSL_CITATION {"citationID":"oA4DDwDj","properties":{"formattedCitation":"(Buchfink et al., 2021)","plainCitation":"(Buchfink et al., 2021)","noteIndex":0},"citationItems":[{"id":"KsWl1THP/DIuyVNlB","uris":["http://zotero.org/users/local/JetUa067/items/3DVHJAGT"],"itemData":{"id":113,"type":"article-journal","abstract":"We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BLASTP.","container-title":"Nature Methods","DOI":"10.1038/s41592-021-01101-x","ISSN":"1548-7105","issue":"4","journalAbbreviation":"Nat Methods","language":"en","license":"2021 The Author(s)","note":"number: 4\npublisher: Nature Publishing Group","page":"366-368","source":"www.nature.com","title":"Sensitive protein alignments at tree-of-life scale using DIAMOND","volume":"18","author":[{"family":"Buchfink","given":"Benjamin"},{"family":"Reuter","given":"Klaus"},{"family":"Drost","given":"Hajk-Georg"}],"issued":{"date-parts":[["2021",4]]}}}],"schema":"https://github.com/citation-style-language/schema/raw/master/csl-citation.json"} </w:instrText>
      </w:r>
      <w:r w:rsidR="00B7272D" w:rsidRPr="00157A05">
        <w:rPr>
          <w:rFonts w:ascii="Arial" w:hAnsi="Arial" w:cs="Arial"/>
        </w:rPr>
        <w:fldChar w:fldCharType="separate"/>
      </w:r>
      <w:r w:rsidR="00B7272D" w:rsidRPr="00157A05">
        <w:rPr>
          <w:rFonts w:ascii="Arial" w:hAnsi="Arial" w:cs="Arial"/>
        </w:rPr>
        <w:t>(Buchfink et al., 2021)</w:t>
      </w:r>
      <w:r w:rsidR="00B7272D" w:rsidRPr="00157A05">
        <w:rPr>
          <w:rFonts w:ascii="Arial" w:hAnsi="Arial" w:cs="Arial"/>
        </w:rPr>
        <w:fldChar w:fldCharType="end"/>
      </w:r>
      <w:r w:rsidR="00B7272D" w:rsidRPr="00157A05">
        <w:rPr>
          <w:rFonts w:ascii="Arial" w:hAnsi="Arial" w:cs="Arial"/>
        </w:rPr>
        <w:t xml:space="preserve">. </w:t>
      </w:r>
      <w:r w:rsidR="0087192C" w:rsidRPr="00157A05">
        <w:rPr>
          <w:rFonts w:ascii="Arial" w:hAnsi="Arial" w:cs="Arial"/>
        </w:rPr>
        <w:t xml:space="preserve">The </w:t>
      </w:r>
      <w:r w:rsidR="00723C96" w:rsidRPr="00157A05">
        <w:rPr>
          <w:rFonts w:ascii="Arial" w:hAnsi="Arial" w:cs="Arial"/>
        </w:rPr>
        <w:t xml:space="preserve">AMOA </w:t>
      </w:r>
      <w:r w:rsidR="00854FF9" w:rsidRPr="00157A05">
        <w:rPr>
          <w:rFonts w:ascii="Arial" w:hAnsi="Arial" w:cs="Arial"/>
        </w:rPr>
        <w:t>database i</w:t>
      </w:r>
      <w:r w:rsidR="00B7272D" w:rsidRPr="00157A05">
        <w:rPr>
          <w:rFonts w:ascii="Arial" w:hAnsi="Arial" w:cs="Arial"/>
        </w:rPr>
        <w:t>ncorporated</w:t>
      </w:r>
      <w:r w:rsidR="00854FF9" w:rsidRPr="00157A05">
        <w:rPr>
          <w:rFonts w:ascii="Arial" w:hAnsi="Arial" w:cs="Arial"/>
        </w:rPr>
        <w:t xml:space="preserve"> in th</w:t>
      </w:r>
      <w:r w:rsidR="00B7272D" w:rsidRPr="00157A05">
        <w:rPr>
          <w:rFonts w:ascii="Arial" w:hAnsi="Arial" w:cs="Arial"/>
        </w:rPr>
        <w:t>is</w:t>
      </w:r>
      <w:r w:rsidR="0040508C" w:rsidRPr="00157A05">
        <w:rPr>
          <w:rFonts w:ascii="Arial" w:hAnsi="Arial" w:cs="Arial"/>
        </w:rPr>
        <w:t xml:space="preserve"> AM</w:t>
      </w:r>
      <w:r w:rsidR="00985BAF" w:rsidRPr="00157A05">
        <w:rPr>
          <w:rFonts w:ascii="Arial" w:hAnsi="Arial" w:cs="Arial"/>
        </w:rPr>
        <w:t>O</w:t>
      </w:r>
      <w:r w:rsidR="0040508C" w:rsidRPr="00157A05">
        <w:rPr>
          <w:rFonts w:ascii="Arial" w:hAnsi="Arial" w:cs="Arial"/>
        </w:rPr>
        <w:t>A-SEQ</w:t>
      </w:r>
      <w:r w:rsidR="00854FF9" w:rsidRPr="00157A05">
        <w:rPr>
          <w:rFonts w:ascii="Arial" w:hAnsi="Arial" w:cs="Arial"/>
        </w:rPr>
        <w:t xml:space="preserve"> pipeline </w:t>
      </w:r>
      <w:r w:rsidR="003A11A1" w:rsidRPr="00157A05">
        <w:rPr>
          <w:rFonts w:ascii="Arial" w:hAnsi="Arial" w:cs="Arial"/>
        </w:rPr>
        <w:t>was</w:t>
      </w:r>
      <w:r w:rsidR="00854FF9" w:rsidRPr="00157A05">
        <w:rPr>
          <w:rFonts w:ascii="Arial" w:hAnsi="Arial" w:cs="Arial"/>
        </w:rPr>
        <w:t xml:space="preserve"> c</w:t>
      </w:r>
      <w:r w:rsidR="0040508C" w:rsidRPr="00157A05">
        <w:rPr>
          <w:rFonts w:ascii="Arial" w:hAnsi="Arial" w:cs="Arial"/>
        </w:rPr>
        <w:t>onstructed</w:t>
      </w:r>
      <w:r w:rsidR="003A11A1" w:rsidRPr="00157A05">
        <w:rPr>
          <w:rFonts w:ascii="Arial" w:hAnsi="Arial" w:cs="Arial"/>
        </w:rPr>
        <w:t xml:space="preserve"> by curating </w:t>
      </w:r>
      <w:r w:rsidR="003A11A1" w:rsidRPr="00157A05">
        <w:rPr>
          <w:rFonts w:ascii="Arial" w:hAnsi="Arial" w:cs="Arial"/>
          <w:i/>
          <w:iCs/>
        </w:rPr>
        <w:t>amoA</w:t>
      </w:r>
      <w:r w:rsidR="003A11A1" w:rsidRPr="00157A05">
        <w:rPr>
          <w:rFonts w:ascii="Arial" w:hAnsi="Arial" w:cs="Arial"/>
        </w:rPr>
        <w:t xml:space="preserve"> gene sequences</w:t>
      </w:r>
      <w:r w:rsidR="00854FF9" w:rsidRPr="00157A05">
        <w:rPr>
          <w:rFonts w:ascii="Arial" w:hAnsi="Arial" w:cs="Arial"/>
        </w:rPr>
        <w:t xml:space="preserve"> </w:t>
      </w:r>
      <w:r w:rsidR="0040508C" w:rsidRPr="00157A05">
        <w:rPr>
          <w:rFonts w:ascii="Arial" w:hAnsi="Arial" w:cs="Arial"/>
        </w:rPr>
        <w:t>from different resources</w:t>
      </w:r>
      <w:r w:rsidR="003A11A1" w:rsidRPr="00157A05">
        <w:rPr>
          <w:rFonts w:ascii="Arial" w:hAnsi="Arial" w:cs="Arial"/>
        </w:rPr>
        <w:t xml:space="preserve">, such as </w:t>
      </w:r>
      <w:r w:rsidR="00854FF9" w:rsidRPr="00157A05">
        <w:rPr>
          <w:rFonts w:ascii="Arial" w:hAnsi="Arial" w:cs="Arial"/>
        </w:rPr>
        <w:t>NCBI and IMG-JGI</w:t>
      </w:r>
      <w:r w:rsidR="00985BAF" w:rsidRPr="00157A05">
        <w:rPr>
          <w:rFonts w:ascii="Arial" w:hAnsi="Arial" w:cs="Arial"/>
        </w:rPr>
        <w:t xml:space="preserve"> databases</w:t>
      </w:r>
      <w:r w:rsidR="003A11A1" w:rsidRPr="00157A05">
        <w:rPr>
          <w:rFonts w:ascii="Arial" w:hAnsi="Arial" w:cs="Arial"/>
        </w:rPr>
        <w:t>,</w:t>
      </w:r>
      <w:r w:rsidR="00985BAF" w:rsidRPr="00157A05">
        <w:rPr>
          <w:rFonts w:ascii="Arial" w:hAnsi="Arial" w:cs="Arial"/>
        </w:rPr>
        <w:t xml:space="preserve"> </w:t>
      </w:r>
      <w:r w:rsidR="00AA6246" w:rsidRPr="00157A05">
        <w:rPr>
          <w:rFonts w:ascii="Arial" w:hAnsi="Arial" w:cs="Arial"/>
        </w:rPr>
        <w:t>and also</w:t>
      </w:r>
      <w:r w:rsidR="003A11A1" w:rsidRPr="00157A05">
        <w:rPr>
          <w:rFonts w:ascii="Arial" w:hAnsi="Arial" w:cs="Arial"/>
        </w:rPr>
        <w:t xml:space="preserve"> from </w:t>
      </w:r>
      <w:r w:rsidR="00854FF9" w:rsidRPr="00157A05">
        <w:rPr>
          <w:rFonts w:ascii="Arial" w:hAnsi="Arial" w:cs="Arial"/>
        </w:rPr>
        <w:t xml:space="preserve">previous studies </w:t>
      </w:r>
      <w:r w:rsidR="0040508C" w:rsidRPr="00157A05">
        <w:rPr>
          <w:rFonts w:ascii="Arial" w:hAnsi="Arial" w:cs="Arial"/>
        </w:rPr>
        <w:fldChar w:fldCharType="begin"/>
      </w:r>
      <w:r w:rsidR="00375151">
        <w:rPr>
          <w:rFonts w:ascii="Arial" w:hAnsi="Arial" w:cs="Arial"/>
        </w:rPr>
        <w:instrText xml:space="preserve"> ADDIN ZOTERO_ITEM CSL_CITATION {"citationID":"ynmxdDTG","properties":{"formattedCitation":"(Aigle et al., 2019; Alves et al., 2018; Palomo et al., 2022)","plainCitation":"(Aigle et al., 2019; Alves et al., 2018; Palomo et al., 2022)","noteIndex":0},"citationItems":[{"id":"KsWl1THP/M7P70Nzh","uris":["http://zotero.org/users/local/JetUa067/items/36IBIRC2"],"itemData":{"id":102,"type":"article-journal","abstract":"BACKGROUND: Characterisation of microbial communities increasingly involves use of high throughput sequencing methods (e.g. MiSeq Illumina) that amplify relatively short sequences of 16S rRNA or functional genes, the latter including ammonia monooxygenase subunit A (amoA), a key functional gene for ammonia oxidising bacteria (AOB) and archaea (AOA). The availability of these techniques, in combination with developments in phylogenetic methodology, provides the potential for better analysis of microbial niche specialisation. This study aimed to develop an approach for sequencing of bacterial and archaeal amoA genes amplified from soil using bioinformatics pipelines developed for general analysis of functional genes and employed sequence data to reassess phylogeny and niche specialisation in terrestrial bacterial ammonia oxidisers.\nRESULTS: amoA richness and community composition differed with bioinformatics approaches used but analysis of MiSeq sequences was reliable for both archaeal and bacterial amoA genes and was used for subsequent assessment of potential niche specialisation of soil bacteria ammonia oxidisers. Prior to ecological analysis, phylogenetic analysis of Nitrosospira, which dominates soil AOB, was revisited using a phylogenetic analysis of 16S rRNA and amoA genes in available AOB genomes. This analysis supported congruence between phylogenies of the two genes and increased previous phylogenetic resolution, providing support for additional gene clusters of potential ecological significance. Analysis of environmental sequences using these new sequencing, bioinformatics and phylogenetic approaches demonstrated, for the first time, similar niche specialisation in AOB to that in AOA, indicating pH as a key ecological factor controlling the composition of soil ammonia oxidiser communities.\nCONCLUSIONS: This study presents the first bioinformatics pipeline for optimal analysis of Illumina MiSeq sequencing of a functional gene and is adaptable to any amplicon size (even genes larger than 500 bp). The pipeline was used to provide an up-to-date phylogenetic analysis of terrestrial betaproteobacterial amoA genes and to demonstrate the importance of soil pH for their niche specialisation and is broadly applicable to other ecosystems and diverse microbiomes.","container-title":"Environmental Microbiome","DOI":"10.1186/s40793-019-0342-6","ISSN":"2524-6372","issue":"1","journalAbbreviation":"Environ Microbiome","language":"eng","note":"PMID: 33902715\nPMCID: PMC7989807","page":"3","source":"PubMed","title":"The application of high-throughput sequencing technology to analysis of amoA phylogeny and environmental niche specialisation of terrestrial bacterial ammonia-oxidisers","volume":"14","author":[{"family":"Aigle","given":"Axel"},{"family":"Prosser","given":"James I."},{"family":"Gubry-Rangin","given":"Cécile"}],"issued":{"date-parts":[["2019",7,4]]}}},{"id":"KsWl1THP/AesYFn6t","uris":["http://zotero.org/users/local/JetUa067/items/XGE8NHL8"],"itemData":{"id":100,"type":"article-journal","abstract":"Ammonia-oxidising archaea (AOA) are ubiquitous and abundant in nature and play a major role in nitrogen cycling. AOA have been studied intensively based on the amoA gene (encoding ammonia monooxygenase subunit A), making it the most sequenced functional marker gene. Here, based on extensive phylogenetic and meta-data analyses of 33,378 curated archaeal amoA sequences, we define a highly resolved taxonomy and uncover global environmental patterns that challenge many earlier generalisations. Particularly, we show: (i) the global frequency of AOA is extremely uneven, with few clades dominating AOA diversity in most ecosystems; (ii) characterised AOA do not represent most predominant clades in nature, including soils and oceans; (iii) the functional role of the most prevalent environmental AOA clade remains unclear; and (iv) AOA harbour molecular signatures that possibly reflect phenotypic traits. Our work synthesises information from a decade of research and provides the first integrative framework to study AOA in a global context.","container-title":"Nature Communications","DOI":"10.1038/s41467-018-03861-1","ISSN":"2041-1723","issue":"1","journalAbbreviation":"Nat Commun","language":"en","license":"2018 The Author(s)","note":"number: 1\npublisher: Nature Publishing Group","page":"1517","source":"www.nature.com","title":"Unifying the global phylogeny and environmental distribution of ammonia-oxidising archaea based on amoA genes","volume":"9","author":[{"family":"Alves","given":"Ricardo J. Eloy"},{"family":"Minh","given":"Bui Quang"},{"family":"Urich","given":"Tim"},{"family":"Haeseler","given":"Arndt","non-dropping-particle":"von"},{"family":"Schleper","given":"Christa"}],"issued":{"date-parts":[["2018",4,17]]}}},{"id":"KsWl1THP/9ZTCqRiC","uris":["http://zotero.org/users/local/JetUa067/items/B7U6QXNT"],"itemData":{"id":108,"type":"article-journal","abstract":"Microbes commonly exist in diverse and complex communities where species interact, and their genomic repertoires evolve over time. Our understanding of species interaction and evolution has increased during the last decades, but most studies of evolutionary dynamics are based on single species in isolation or in experimental systems composed of few interacting species. Here, we use the microbial ecosystem found in groundwater-fed sand filter as a model to avoid this limitation. In these open systems, diverse microbial communities experience relatively stable conditions, and the coupling between chemical and biological processes is generally well defined. Metagenomic analysis of 12 sand filters communities revealed systematic co-occurrence of at least five comammox Nitrospira species, likely promoted by low ammonium concentrations. These Nitrospira species showed intrapopulation sequence diversity, although possible clonal expansion was detected in a few abundant local comammox populations. Nitrospira species showed low homologous recombination and strong purifying selection, the latter process being especially strong in genes essential in energy metabolism. Positive selection was detected for genes related to resistance to foreign DNA and phages. We found that, compared to other habitats, groundwater-fed sand filters impose strong purifying selection and low recombination on comammox Nitrospira populations. These results suggest that evolutionary processes are more affected by habitat type than by species identity. Together, this study improves our understanding of species interaction and evolution in complex microbial communities and sheds light on the environmental dependency of evolutionary processes., IMPORTANCE Microbial species interact with each other and their environment (ecological processes) and undergo changes in their genomic repertoire over time (evolutionary processes). How these two classes of processes interact is largely unknown, especially for complex communities, as most studies of microbial evolutionary dynamics consider single species in isolation or a few interacting species in simplified experimental systems. In this study, these limitations are circumvented by examining the microbial communities found in stable and well-described groundwater-fed sand filters. Combining metagenomics and strain-level analyses, we identified the microbial interactions and evolutionary processes affecting comammox Nitrospira, a recently discovered bacterial type capable of performing the whole nitrification process. We found that abundant and co-occurrent Nitrospira populations in groundwater-fed sand filters are characterized by low recombination and strong purifying selection. In addition, by comparing these observations with those obtained from Nitrospira species inhabiting other environments, we revealed that evolutionary processes are more affected by habitat type than by species identity.","container-title":"mSystems","DOI":"10.1128/msystems.01139-21","ISSN":"2379-5077","issue":"1","journalAbbreviation":"mSystems","note":"PMID: 35014874\nPMCID: PMC8751384","page":"e01139-21","source":"PubMed Central","title":"Evolutionary Ecology of Natural Comammox Nitrospira Populations","volume":"7","author":[{"family":"Palomo","given":"Alejandro"},{"family":"Dechesne","given":"Arnaud"},{"family":"Cordero","given":"Otto X."},{"family":"Smets","given":"Barth F."}],"issued":{"date-parts":[["2022"]]}}}],"schema":"https://github.com/citation-style-language/schema/raw/master/csl-citation.json"} </w:instrText>
      </w:r>
      <w:r w:rsidR="0040508C" w:rsidRPr="00157A05">
        <w:rPr>
          <w:rFonts w:ascii="Arial" w:hAnsi="Arial" w:cs="Arial"/>
        </w:rPr>
        <w:fldChar w:fldCharType="separate"/>
      </w:r>
      <w:r w:rsidR="0040508C" w:rsidRPr="00157A05">
        <w:rPr>
          <w:rFonts w:ascii="Arial" w:hAnsi="Arial" w:cs="Arial"/>
          <w:lang w:val="fr-FR"/>
        </w:rPr>
        <w:t>(Aigle et al., 2019; Alves et al., 2018; Palomo et al., 2022)</w:t>
      </w:r>
      <w:r w:rsidR="0040508C" w:rsidRPr="00157A05">
        <w:rPr>
          <w:rFonts w:ascii="Arial" w:hAnsi="Arial" w:cs="Arial"/>
        </w:rPr>
        <w:fldChar w:fldCharType="end"/>
      </w:r>
      <w:r w:rsidR="00230937">
        <w:rPr>
          <w:rFonts w:ascii="Arial" w:hAnsi="Arial" w:cs="Arial"/>
          <w:lang w:val="fr-FR"/>
        </w:rPr>
        <w:t xml:space="preserve"> </w:t>
      </w:r>
      <w:r w:rsidR="00230937" w:rsidRPr="00157A05">
        <w:rPr>
          <w:rFonts w:ascii="Arial" w:hAnsi="Arial" w:cs="Arial"/>
        </w:rPr>
        <w:t>(</w:t>
      </w:r>
      <w:r>
        <w:fldChar w:fldCharType="begin"/>
      </w:r>
      <w:r>
        <w:instrText>HYPERLINK "https://github.com/miasungeunlee/AMOA-SEQ/tree/main"</w:instrText>
      </w:r>
      <w:r>
        <w:fldChar w:fldCharType="separate"/>
      </w:r>
      <w:r w:rsidR="00230937" w:rsidRPr="003B759B">
        <w:rPr>
          <w:rStyle w:val="Hyperlink"/>
          <w:rFonts w:ascii="Arial" w:hAnsi="Arial" w:cs="Arial"/>
        </w:rPr>
        <w:t>https://github.com/miasungeunlee/AMOA-SEQ/tree/main</w:t>
      </w:r>
      <w:r>
        <w:rPr>
          <w:rStyle w:val="Hyperlink"/>
          <w:rFonts w:ascii="Arial" w:hAnsi="Arial" w:cs="Arial"/>
        </w:rPr>
        <w:fldChar w:fldCharType="end"/>
      </w:r>
      <w:r w:rsidR="00230937" w:rsidRPr="00157A05">
        <w:rPr>
          <w:rFonts w:ascii="Arial" w:hAnsi="Arial" w:cs="Arial"/>
        </w:rPr>
        <w:t>)</w:t>
      </w:r>
      <w:r w:rsidR="00230937">
        <w:rPr>
          <w:rFonts w:ascii="Arial" w:hAnsi="Arial" w:cs="Arial"/>
        </w:rPr>
        <w:t xml:space="preserve"> </w:t>
      </w:r>
      <w:r w:rsidR="00230937" w:rsidRPr="00FF01CD">
        <w:rPr>
          <w:rFonts w:ascii="Arial" w:hAnsi="Arial" w:cs="Arial"/>
          <w:lang w:val="fr-FR"/>
        </w:rPr>
        <w:t>(</w:t>
      </w:r>
      <w:r w:rsidR="00230937" w:rsidRPr="00FF01CD">
        <w:rPr>
          <w:rFonts w:ascii="Arial" w:hAnsi="Arial" w:cs="Arial"/>
          <w:lang w:val="fr-FR"/>
          <w:rPrChange w:id="275" w:author="Ari Fina Bintarti" w:date="2024-05-24T16:43:00Z">
            <w:rPr>
              <w:rFonts w:ascii="Arial" w:hAnsi="Arial" w:cs="Arial"/>
              <w:highlight w:val="yellow"/>
              <w:lang w:val="fr-FR"/>
            </w:rPr>
          </w:rPrChange>
        </w:rPr>
        <w:t>Lee, 202</w:t>
      </w:r>
      <w:ins w:id="276" w:author="Ari Fina Bintarti" w:date="2024-05-24T16:43:00Z">
        <w:r w:rsidR="00FF01CD">
          <w:rPr>
            <w:rFonts w:ascii="Arial" w:hAnsi="Arial" w:cs="Arial"/>
            <w:lang w:val="fr-FR"/>
          </w:rPr>
          <w:t>3</w:t>
        </w:r>
      </w:ins>
      <w:del w:id="277" w:author="Ari Fina Bintarti" w:date="2024-05-24T16:43:00Z">
        <w:r w:rsidR="00230937" w:rsidRPr="00FF01CD" w:rsidDel="00FF01CD">
          <w:rPr>
            <w:rFonts w:ascii="Arial" w:hAnsi="Arial" w:cs="Arial"/>
            <w:lang w:val="fr-FR"/>
            <w:rPrChange w:id="278" w:author="Ari Fina Bintarti" w:date="2024-05-24T16:43:00Z">
              <w:rPr>
                <w:rFonts w:ascii="Arial" w:hAnsi="Arial" w:cs="Arial"/>
                <w:highlight w:val="yellow"/>
                <w:lang w:val="fr-FR"/>
              </w:rPr>
            </w:rPrChange>
          </w:rPr>
          <w:delText>4</w:delText>
        </w:r>
      </w:del>
      <w:r w:rsidR="00230937" w:rsidRPr="00FF01CD">
        <w:rPr>
          <w:rFonts w:ascii="Arial" w:hAnsi="Arial" w:cs="Arial"/>
          <w:lang w:val="fr-FR"/>
        </w:rPr>
        <w:t>).</w:t>
      </w:r>
    </w:p>
    <w:p w14:paraId="4D5F7B5F" w14:textId="77777777" w:rsidR="004708B0" w:rsidRPr="00157A05" w:rsidRDefault="004708B0" w:rsidP="0063031D">
      <w:pPr>
        <w:spacing w:after="0" w:line="480" w:lineRule="auto"/>
        <w:jc w:val="both"/>
        <w:rPr>
          <w:rFonts w:ascii="Arial" w:hAnsi="Arial" w:cs="Arial"/>
          <w:lang w:val="fr-FR"/>
        </w:rPr>
      </w:pPr>
    </w:p>
    <w:p w14:paraId="630CD622" w14:textId="375CCF7A" w:rsidR="008D274B" w:rsidRPr="000A085A" w:rsidRDefault="008D274B">
      <w:pPr>
        <w:pStyle w:val="ListParagraph"/>
        <w:numPr>
          <w:ilvl w:val="1"/>
          <w:numId w:val="15"/>
        </w:numPr>
        <w:spacing w:line="480" w:lineRule="auto"/>
        <w:ind w:left="540" w:hanging="540"/>
        <w:jc w:val="both"/>
        <w:rPr>
          <w:rFonts w:ascii="Arial" w:hAnsi="Arial" w:cs="Arial"/>
          <w:i/>
          <w:iCs/>
          <w:rPrChange w:id="279" w:author="Ari Fina Bintarti" w:date="2024-05-24T10:00:00Z">
            <w:rPr/>
          </w:rPrChange>
        </w:rPr>
        <w:pPrChange w:id="280" w:author="Ari Fina Bintarti" w:date="2024-05-24T09:49:00Z">
          <w:pPr>
            <w:spacing w:after="0" w:line="480" w:lineRule="auto"/>
            <w:jc w:val="both"/>
          </w:pPr>
        </w:pPrChange>
      </w:pPr>
      <w:r w:rsidRPr="000A085A">
        <w:rPr>
          <w:rFonts w:ascii="Arial" w:hAnsi="Arial" w:cs="Arial"/>
          <w:i/>
          <w:iCs/>
          <w:rPrChange w:id="281" w:author="Ari Fina Bintarti" w:date="2024-05-24T10:00:00Z">
            <w:rPr/>
          </w:rPrChange>
        </w:rPr>
        <w:t>Quantification</w:t>
      </w:r>
      <w:r w:rsidRPr="000A085A">
        <w:rPr>
          <w:rFonts w:ascii="Arial" w:hAnsi="Arial" w:cs="Arial"/>
          <w:i/>
          <w:iCs/>
          <w:rPrChange w:id="282" w:author="Ari Fina Bintarti" w:date="2024-05-24T10:00:00Z">
            <w:rPr>
              <w:i/>
              <w:iCs/>
            </w:rPr>
          </w:rPrChange>
        </w:rPr>
        <w:t xml:space="preserve"> </w:t>
      </w:r>
      <w:r w:rsidRPr="000A085A">
        <w:rPr>
          <w:rFonts w:ascii="Arial" w:hAnsi="Arial" w:cs="Arial"/>
          <w:i/>
          <w:iCs/>
          <w:rPrChange w:id="283" w:author="Ari Fina Bintarti" w:date="2024-05-24T10:00:00Z">
            <w:rPr/>
          </w:rPrChange>
        </w:rPr>
        <w:t>of total microbial and ammonia-oxidizing communities</w:t>
      </w:r>
    </w:p>
    <w:p w14:paraId="05B8B8C5" w14:textId="77777777" w:rsidR="000A085A" w:rsidRDefault="000A085A" w:rsidP="0063031D">
      <w:pPr>
        <w:spacing w:after="0" w:line="480" w:lineRule="auto"/>
        <w:jc w:val="both"/>
        <w:rPr>
          <w:ins w:id="284" w:author="Ari Fina Bintarti" w:date="2024-05-24T09:59:00Z"/>
          <w:rFonts w:ascii="Arial" w:hAnsi="Arial" w:cs="Arial"/>
        </w:rPr>
      </w:pPr>
    </w:p>
    <w:p w14:paraId="7E7FC265" w14:textId="329B11F7" w:rsidR="00157A05" w:rsidRDefault="009D17A0">
      <w:pPr>
        <w:spacing w:after="0" w:line="480" w:lineRule="auto"/>
        <w:ind w:firstLine="360"/>
        <w:jc w:val="both"/>
        <w:rPr>
          <w:rFonts w:ascii="Arial" w:hAnsi="Arial" w:cs="Arial"/>
        </w:rPr>
        <w:pPrChange w:id="285" w:author="Ari Fina Bintarti" w:date="2024-05-24T10:00:00Z">
          <w:pPr>
            <w:spacing w:after="0" w:line="480" w:lineRule="auto"/>
            <w:jc w:val="both"/>
          </w:pPr>
        </w:pPrChange>
      </w:pPr>
      <w:r w:rsidRPr="00157A05">
        <w:rPr>
          <w:rFonts w:ascii="Arial" w:hAnsi="Arial" w:cs="Arial"/>
        </w:rPr>
        <w:t>Real-time quantitative PCR (qPCR)</w:t>
      </w:r>
      <w:r w:rsidR="000500CB" w:rsidRPr="00157A05">
        <w:rPr>
          <w:rFonts w:ascii="Arial" w:hAnsi="Arial" w:cs="Arial"/>
        </w:rPr>
        <w:t xml:space="preserve"> assays</w:t>
      </w:r>
      <w:r w:rsidRPr="00157A05">
        <w:rPr>
          <w:rFonts w:ascii="Arial" w:hAnsi="Arial" w:cs="Arial"/>
        </w:rPr>
        <w:t xml:space="preserve"> </w:t>
      </w:r>
      <w:r w:rsidR="007A2E98" w:rsidRPr="00157A05">
        <w:rPr>
          <w:rFonts w:ascii="Arial" w:hAnsi="Arial" w:cs="Arial"/>
        </w:rPr>
        <w:t xml:space="preserve">of 16S rRNA and </w:t>
      </w:r>
      <w:r w:rsidR="007A2E98" w:rsidRPr="00157A05">
        <w:rPr>
          <w:rFonts w:ascii="Arial" w:hAnsi="Arial" w:cs="Arial"/>
          <w:i/>
          <w:iCs/>
        </w:rPr>
        <w:t xml:space="preserve">amoA </w:t>
      </w:r>
      <w:r w:rsidR="007A2E98" w:rsidRPr="00157A05">
        <w:rPr>
          <w:rFonts w:ascii="Arial" w:hAnsi="Arial" w:cs="Arial"/>
        </w:rPr>
        <w:t xml:space="preserve">genes </w:t>
      </w:r>
      <w:r w:rsidR="000500CB" w:rsidRPr="00157A05">
        <w:rPr>
          <w:rFonts w:ascii="Arial" w:hAnsi="Arial" w:cs="Arial"/>
        </w:rPr>
        <w:t>were</w:t>
      </w:r>
      <w:r w:rsidRPr="00157A05">
        <w:rPr>
          <w:rFonts w:ascii="Arial" w:hAnsi="Arial" w:cs="Arial"/>
        </w:rPr>
        <w:t xml:space="preserve"> performed to </w:t>
      </w:r>
      <w:r w:rsidR="000500CB" w:rsidRPr="00157A05">
        <w:rPr>
          <w:rFonts w:ascii="Arial" w:hAnsi="Arial" w:cs="Arial"/>
        </w:rPr>
        <w:t xml:space="preserve">quantify the </w:t>
      </w:r>
      <w:r w:rsidR="002B1C53" w:rsidRPr="00157A05">
        <w:rPr>
          <w:rFonts w:ascii="Arial" w:hAnsi="Arial" w:cs="Arial"/>
        </w:rPr>
        <w:t>abundance</w:t>
      </w:r>
      <w:r w:rsidR="00614C7F" w:rsidRPr="00157A05">
        <w:rPr>
          <w:rFonts w:ascii="Arial" w:hAnsi="Arial" w:cs="Arial"/>
        </w:rPr>
        <w:t>s</w:t>
      </w:r>
      <w:r w:rsidR="002B1C53" w:rsidRPr="00157A05">
        <w:rPr>
          <w:rFonts w:ascii="Arial" w:hAnsi="Arial" w:cs="Arial"/>
        </w:rPr>
        <w:t xml:space="preserve"> of total bacterial</w:t>
      </w:r>
      <w:r w:rsidR="00614C7F" w:rsidRPr="00157A05">
        <w:rPr>
          <w:rFonts w:ascii="Arial" w:hAnsi="Arial" w:cs="Arial"/>
        </w:rPr>
        <w:t xml:space="preserve"> and ammonia-oxidizing communities</w:t>
      </w:r>
      <w:r w:rsidR="007A2E98" w:rsidRPr="00157A05">
        <w:rPr>
          <w:rFonts w:ascii="Arial" w:hAnsi="Arial" w:cs="Arial"/>
        </w:rPr>
        <w:t>, respectively</w:t>
      </w:r>
      <w:r w:rsidR="00B45D0D" w:rsidRPr="00157A05">
        <w:rPr>
          <w:rFonts w:ascii="Arial" w:hAnsi="Arial" w:cs="Arial"/>
        </w:rPr>
        <w:t xml:space="preserve">. </w:t>
      </w:r>
      <w:r w:rsidR="00B51A57" w:rsidRPr="00157A05">
        <w:rPr>
          <w:rFonts w:ascii="Arial" w:hAnsi="Arial" w:cs="Arial"/>
        </w:rPr>
        <w:t>Total bacterial communities were quantified</w:t>
      </w:r>
      <w:r w:rsidR="005B765D" w:rsidRPr="00157A05">
        <w:rPr>
          <w:rFonts w:ascii="Arial" w:hAnsi="Arial" w:cs="Arial"/>
        </w:rPr>
        <w:t xml:space="preserve"> using </w:t>
      </w:r>
      <w:r w:rsidR="004C1658" w:rsidRPr="00157A05">
        <w:rPr>
          <w:rFonts w:ascii="Arial" w:hAnsi="Arial" w:cs="Arial"/>
        </w:rPr>
        <w:t xml:space="preserve">341F and 534R primer pair </w:t>
      </w:r>
      <w:r w:rsidR="004C1658" w:rsidRPr="00157A05">
        <w:rPr>
          <w:rFonts w:ascii="Arial" w:hAnsi="Arial" w:cs="Arial"/>
        </w:rPr>
        <w:fldChar w:fldCharType="begin"/>
      </w:r>
      <w:r w:rsidR="00375151">
        <w:rPr>
          <w:rFonts w:ascii="Arial" w:hAnsi="Arial" w:cs="Arial"/>
        </w:rPr>
        <w:instrText xml:space="preserve"> ADDIN ZOTERO_ITEM CSL_CITATION {"citationID":"Hvv4MGo0","properties":{"formattedCitation":"(Muyzer et al., 1993)","plainCitation":"(Muyzer et al., 1993)","noteIndex":0},"citationItems":[{"id":"KsWl1THP/fNoIKRPV","uris":["http://zotero.org/users/local/JetUa067/items/KAVMDA8G"],"itemData":{"id":118,"type":"article-journal","abstract":"We describe a new molecular approach to analyzing the genetic diversity of complex microbial populations. This technique is based on the separation of polymerase chain reaction-amplified fragments of genes coding for 16S rRNA, all the same length, by denaturing gradient gel electrophoresis (DGGE). DGGE analysis of different microbial communities demonstrated the presence of up to 10 distinguishable bands in the separation pattern, which were most likely derived from as many different species constituting these populations, and thereby generated a DGGE profile of the populations. We showed that it is possible to identify constituents which represent only 1% of the total population. With an oligonucleotide probe specific for the V3 region of 16S rRNA of sulfate-reducing bacteria, particular DNA fragments from some of the microbial populations could be identified by hybridization analysis. Analysis of the genomic DNA from a bacterial biofilm grown under aerobic conditions suggests that sulfate-reducing bacteria, despite their anaerobicity, were present in this environment. The results we obtained demonstrate that this technique will contribute to our understanding of the genetic diversity of uncharacterized microbial populations.","container-title":"Applied and Environmental Microbiology","ISSN":"0099-2240","issue":"3","journalAbbreviation":"Appl Environ Microbiol","note":"PMID: 7683183\nPMCID: PMC202176","page":"695-700","source":"PubMed Central","title":"Profiling of complex microbial populations by denaturing gradient gel electrophoresis analysis of polymerase chain reaction-amplified genes coding for 16S rRNA.","volume":"59","author":[{"family":"Muyzer","given":"G"},{"family":"Waal","given":"E C","non-dropping-particle":"de"},{"family":"Uitterlinden","given":"A G"}],"issued":{"date-parts":[["1993",3]]}}}],"schema":"https://github.com/citation-style-language/schema/raw/master/csl-citation.json"} </w:instrText>
      </w:r>
      <w:r w:rsidR="004C1658" w:rsidRPr="00157A05">
        <w:rPr>
          <w:rFonts w:ascii="Arial" w:hAnsi="Arial" w:cs="Arial"/>
        </w:rPr>
        <w:fldChar w:fldCharType="separate"/>
      </w:r>
      <w:r w:rsidR="004C1658" w:rsidRPr="00157A05">
        <w:rPr>
          <w:rFonts w:ascii="Arial" w:hAnsi="Arial" w:cs="Arial"/>
        </w:rPr>
        <w:t>(Muyzer et al., 1993)</w:t>
      </w:r>
      <w:r w:rsidR="004C1658" w:rsidRPr="00157A05">
        <w:rPr>
          <w:rFonts w:ascii="Arial" w:hAnsi="Arial" w:cs="Arial"/>
        </w:rPr>
        <w:fldChar w:fldCharType="end"/>
      </w:r>
      <w:r w:rsidR="004C1658" w:rsidRPr="00157A05">
        <w:rPr>
          <w:rFonts w:ascii="Arial" w:hAnsi="Arial" w:cs="Arial"/>
        </w:rPr>
        <w:t>, which amplifies the V3 region of the 16S rRNA gene</w:t>
      </w:r>
      <w:r w:rsidR="004F750D" w:rsidRPr="00157A05">
        <w:rPr>
          <w:rFonts w:ascii="Arial" w:hAnsi="Arial" w:cs="Arial"/>
        </w:rPr>
        <w:t xml:space="preserve">, according to the previous studies </w:t>
      </w:r>
      <w:r w:rsidR="004F750D" w:rsidRPr="00157A05">
        <w:rPr>
          <w:rFonts w:ascii="Arial" w:hAnsi="Arial" w:cs="Arial"/>
        </w:rPr>
        <w:fldChar w:fldCharType="begin"/>
      </w:r>
      <w:r w:rsidR="00375151">
        <w:rPr>
          <w:rFonts w:ascii="Arial" w:hAnsi="Arial" w:cs="Arial"/>
        </w:rPr>
        <w:instrText xml:space="preserve"> ADDIN ZOTERO_ITEM CSL_CITATION {"citationID":"aCzHfw1A","properties":{"formattedCitation":"(L\\uc0\\u243{}pez-Guti\\uc0\\u233{}rrez et al., 2004; Ochsenreiter et al., 2003)","plainCitation":"(López-Gutiérrez et al., 2004; Ochsenreiter et al., 2003)","dontUpdate":true,"noteIndex":0},"citationItems":[{"id":"KsWl1THP/cUKo3VYV","uris":["http://zotero.org/users/local/JetUa067/items/SN8UBN82"],"itemData":{"id":130,"type":"article-journal","abstract":"Nitrate reduction is performed by phylogenetically diverse bacteria. Analysis of narG (alpha subunit of the membrane bound nitrate reductase) trees constructed using environmental sequences revealed a new cluster that is not related to narG gene from known nitrate-reducing bacteria. In this study, primers targeting this as yet uncultivated nitrate-reducing group were designed and used to develop a real-time SYBR® Green PCR assay. The assay was tested with clones from distinct nitrate-reducing groups and applied to various environmental samples. narG copy number was high ranging between 5.08×108 and 1.12×1011 copies per gram of dry weight of environmental sample. Environmental real-time PCR products were cloned and sequenced. Data was used to generate a phylogenetic tree showing that all environmental products belonged to the target group. Moreover, 16S rDNA copy number was quantified in the different environments by real-time PCR using universal primers for Eubacteria. 16S rDNA copy number was similar or slightly higher than that of narG, between 7.12×109 and 1.14×1011 copies per gram of dry weight of environmental sample. Therefore, the yet uncultivated nitrate-reducing group targeted in this study seems to be numerically important in the environment, as revealed by narG high absolute and relative densities across various environments. Further analysis of the density of the nitrate-reducing community as a whole by real-time PCR may provide insights into the correlation between microbial density, diversity and activity.","container-title":"Journal of Microbiological Methods","DOI":"10.1016/j.mimet.2004.02.009","ISSN":"0167-7012","issue":"3","journalAbbreviation":"Journal of Microbiological Methods","page":"399-407","source":"ScienceDirect","title":"Quantification of a novel group of nitrate-reducing bacteria in the environment by real-time PCR","volume":"57","author":[{"family":"López-Gutiérrez","given":"Juan C"},{"family":"Henry","given":"Sonia"},{"family":"Hallet","given":"Stéphanie"},{"family":"Martin-Laurent","given":"Fabrice"},{"family":"Catroux","given":"Gérard"},{"family":"Philippot","given":"Laurent"}],"issued":{"date-parts":[["2004",6,1]]}}},{"id":"KsWl1THP/4PPz9yq3","uris":["http://zotero.org/users/local/JetUa067/items/99GA2EN4"],"itemData":{"id":121,"type":"article-journal","abstract":"Novel phylogenetic lineages of as yet uncultivated crenarchaeota have been frequently detected in low to moderate-temperature, marine and terrestrial environments. In order to gain a more comprehensive view on the distribution and diversity of Crenarchaeota in moderate habitats, we have studied 18 different terrestrial and freshwater samples by 16S rDNA-based phylogenetic surveys. In seven different soil samples of diverse geographic areas in Europe (forest, grassland, ruderal) and Asia (permafrost, ruderal) as well as in two microbial mats, we have consistently found one particular lineage of crenarchaeota. The diversity of Crenarchaeota in freshwater sediments was considerably higher with respresentative 16S rDNA sequences distributed over four different groups within the moderate crenarchaeota. Systematic analysis of a 16S rDNA universal library from a sandy ecosystem containing 800 clones exclusively revealed the presence of the soil-specific crenarchaeotal cluster. With primers specific for non-thermophilic crenarchaeota we established a rapid method to quantify archaeal 16S rDNA in real time PCR. The relative abundance of crenarchaeotal rDNA was 0.5–3% in the bulk soil sample and only 0.16% in the rhizosphere of the sandy ecosystem. A nearby agricultural setting yielded a relative abundance of 0.17% crenarchaeotal rDNA. In total our data suggest that soil crenarchaeota represent a stable and specific component of the microbiota in terrestrial habitats.","container-title":"Environmental Microbiology","DOI":"10.1046/j.1462-2920.2003.00476.x","ISSN":"1462-2920","issue":"9","language":"en","note":"_eprint: https://onlinelibrary.wiley.com/doi/pdf/10.1046/j.1462-2920.2003.00476.x","page":"787-797","source":"Wiley Online Library","title":"Diversity and abundance of Crenarchaeota in terrestrial habitats studied by 16S RNA surveys and real time PCR","volume":"5","author":[{"family":"Ochsenreiter","given":"Torsten"},{"family":"Selezi","given":"Drazenka"},{"family":"Quaiser","given":"Achim"},{"family":"Bonch-Osmolovskaya","given":"Liza"},{"family":"Schleper","given":"Christa"}],"issued":{"date-parts":[["2003"]]}}}],"schema":"https://github.com/citation-style-language/schema/raw/master/csl-citation.json"} </w:instrText>
      </w:r>
      <w:r w:rsidR="004F750D" w:rsidRPr="00157A05">
        <w:rPr>
          <w:rFonts w:ascii="Arial" w:hAnsi="Arial" w:cs="Arial"/>
        </w:rPr>
        <w:fldChar w:fldCharType="separate"/>
      </w:r>
      <w:r w:rsidR="004F750D" w:rsidRPr="00157A05">
        <w:rPr>
          <w:rFonts w:ascii="Arial" w:hAnsi="Arial" w:cs="Arial"/>
        </w:rPr>
        <w:t>(López-Gutiérrez et al., 2004</w:t>
      </w:r>
      <w:r w:rsidR="0098402A">
        <w:rPr>
          <w:rFonts w:ascii="Arial" w:hAnsi="Arial" w:cs="Arial"/>
        </w:rPr>
        <w:t>)</w:t>
      </w:r>
      <w:r w:rsidR="004F750D" w:rsidRPr="00157A05">
        <w:rPr>
          <w:rFonts w:ascii="Arial" w:hAnsi="Arial" w:cs="Arial"/>
        </w:rPr>
        <w:t xml:space="preserve"> </w:t>
      </w:r>
      <w:r w:rsidR="004F750D" w:rsidRPr="00157A05">
        <w:rPr>
          <w:rFonts w:ascii="Arial" w:hAnsi="Arial" w:cs="Arial"/>
        </w:rPr>
        <w:fldChar w:fldCharType="end"/>
      </w:r>
      <w:r w:rsidR="004C1658" w:rsidRPr="00157A05">
        <w:rPr>
          <w:rFonts w:ascii="Arial" w:hAnsi="Arial" w:cs="Arial"/>
        </w:rPr>
        <w:t xml:space="preserve">. </w:t>
      </w:r>
      <w:r w:rsidR="006E7A72" w:rsidRPr="00157A05">
        <w:rPr>
          <w:rFonts w:ascii="Arial" w:hAnsi="Arial" w:cs="Arial"/>
        </w:rPr>
        <w:t xml:space="preserve">Ammonia-oxidizing bacterial and archaeal abundances were determined </w:t>
      </w:r>
      <w:r w:rsidRPr="00157A05">
        <w:rPr>
          <w:rFonts w:ascii="Arial" w:hAnsi="Arial" w:cs="Arial"/>
        </w:rPr>
        <w:t>using</w:t>
      </w:r>
      <w:r w:rsidR="00CF0D28" w:rsidRPr="00157A05">
        <w:rPr>
          <w:rFonts w:ascii="Arial" w:hAnsi="Arial" w:cs="Arial"/>
        </w:rPr>
        <w:t xml:space="preserve"> </w:t>
      </w:r>
      <w:r w:rsidR="00F61C03" w:rsidRPr="00157A05">
        <w:rPr>
          <w:rFonts w:ascii="Arial" w:hAnsi="Arial" w:cs="Arial"/>
        </w:rPr>
        <w:t xml:space="preserve">the </w:t>
      </w:r>
      <w:r w:rsidR="00CF0D28" w:rsidRPr="00157A05">
        <w:rPr>
          <w:rFonts w:ascii="Arial" w:hAnsi="Arial" w:cs="Arial"/>
          <w:i/>
          <w:iCs/>
        </w:rPr>
        <w:t>amoA</w:t>
      </w:r>
      <w:r w:rsidR="00CF0D28" w:rsidRPr="00157A05">
        <w:rPr>
          <w:rFonts w:ascii="Arial" w:hAnsi="Arial" w:cs="Arial"/>
        </w:rPr>
        <w:t xml:space="preserve"> gene-targeted primer</w:t>
      </w:r>
      <w:r w:rsidR="00F61C03" w:rsidRPr="00157A05">
        <w:rPr>
          <w:rFonts w:ascii="Arial" w:hAnsi="Arial" w:cs="Arial"/>
        </w:rPr>
        <w:t xml:space="preserve">s </w:t>
      </w:r>
      <w:r w:rsidR="00CF0D28" w:rsidRPr="00157A05">
        <w:rPr>
          <w:rFonts w:ascii="Arial" w:hAnsi="Arial" w:cs="Arial"/>
        </w:rPr>
        <w:t>as described previously</w:t>
      </w:r>
      <w:r w:rsidR="0074440E">
        <w:rPr>
          <w:rFonts w:ascii="Arial" w:hAnsi="Arial" w:cs="Arial"/>
        </w:rPr>
        <w:t xml:space="preserve"> </w:t>
      </w:r>
      <w:r w:rsidR="0074440E">
        <w:rPr>
          <w:rFonts w:ascii="Arial" w:hAnsi="Arial" w:cs="Arial"/>
        </w:rPr>
        <w:fldChar w:fldCharType="begin"/>
      </w:r>
      <w:r w:rsidR="0074440E">
        <w:rPr>
          <w:rFonts w:ascii="Arial" w:hAnsi="Arial" w:cs="Arial"/>
        </w:rPr>
        <w:instrText xml:space="preserve"> ADDIN ZOTERO_ITEM CSL_CITATION {"citationID":"o7EHcqG4","properties":{"formattedCitation":"(Bru et al., 2011; Leininger et al., 2006)","plainCitation":"(Bru et al., 2011; Leininger et al., 2006)","noteIndex":0},"citationItems":[{"id":234,"uris":["http://zotero.org/users/local/4LgJUJlW/items/GVGZBYB4"],"itemData":{"id":234,"type":"article-journal","abstract":"Abstract\n            Little information is available regarding the landscape-scale distribution of microbial communities and its environmental determinants. However, a landscape perspective is needed to understand the relative importance of local and regional factors and land management for the microbial communities and the ecosystem services they provide. In the most comprehensive analysis of spatial patterns of microbial communities to date, we investigated the distribution of functional microbial communities involved in N-cycling and of the total bacterial and crenarchaeal communities over 107 sites in Burgundy, a 31 500 km2 region of France, using a 16 × 16 km2 sampling grid. At each sampling site, the abundance of total bacteria, crenarchaea, nitrate reducers, denitrifiers- and ammonia oxidizers were estimated by quantitative PCR and 42 soil physico-chemical properties were measured. The relative contributions of land use, spatial distance, climatic conditions, time, and soil physico-chemical properties to the spatial distribution of the different communities were analyzed by canonical variation partitioning. Our results indicate that 43–85% of the spatial variation in community abundances could be explained by the measured environmental parameters, with soil chemical properties (mostly pH) being the main driver. We found spatial autocorrelation up to 739 km and used geostatistical modelling to generate predictive maps of the distribution of microbial communities at the landscape scale. The present study highlights the potential of a spatially explicit approach for microbial ecology to identify the overarching factors driving the spatial heterogeneity of microbial communities even at the landscape scale.","container-title":"The ISME Journal","DOI":"10.1038/ismej.2010.130","ISSN":"1751-7362, 1751-7370","issue":"3","language":"en","license":"https://academic.oup.com/pages/standard-publication-reuse-rights","page":"532-542","source":"DOI.org (Crossref)","title":"Determinants of the distribution of nitrogen-cycling microbial communities at the landscape scale","volume":"5","author":[{"family":"Bru","given":"D"},{"family":"Ramette","given":"A"},{"family":"Saby","given":"N P A"},{"family":"Dequiedt","given":"S"},{"family":"Ranjard","given":"L"},{"family":"Jolivet","given":"C"},{"family":"Arrouays","given":"D"},{"family":"Philippot","given":"L"}],"issued":{"date-parts":[["2011",3,1]]}}},{"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I."},{"family":"Schuster","given":"S. C."},{"family":"Schleper","given":"C."}],"issued":{"date-parts":[["2006",8]]}}}],"schema":"https://github.com/citation-style-language/schema/raw/master/csl-citation.json"} </w:instrText>
      </w:r>
      <w:r w:rsidR="0074440E">
        <w:rPr>
          <w:rFonts w:ascii="Arial" w:hAnsi="Arial" w:cs="Arial"/>
        </w:rPr>
        <w:fldChar w:fldCharType="separate"/>
      </w:r>
      <w:r w:rsidR="0074440E">
        <w:rPr>
          <w:rFonts w:ascii="Arial" w:hAnsi="Arial" w:cs="Arial"/>
          <w:noProof/>
        </w:rPr>
        <w:t>(Bru et al., 2011; Leininger et al., 2006)</w:t>
      </w:r>
      <w:r w:rsidR="0074440E">
        <w:rPr>
          <w:rFonts w:ascii="Arial" w:hAnsi="Arial" w:cs="Arial"/>
        </w:rPr>
        <w:fldChar w:fldCharType="end"/>
      </w:r>
      <w:r w:rsidR="00C95801" w:rsidRPr="00157A05">
        <w:rPr>
          <w:rFonts w:ascii="Arial" w:hAnsi="Arial" w:cs="Arial"/>
          <w:color w:val="000000" w:themeColor="text1"/>
        </w:rPr>
        <w:t>.</w:t>
      </w:r>
      <w:r w:rsidR="00B00A14" w:rsidRPr="00157A05">
        <w:rPr>
          <w:rFonts w:ascii="Arial" w:hAnsi="Arial" w:cs="Arial"/>
        </w:rPr>
        <w:t xml:space="preserve"> </w:t>
      </w:r>
      <w:r w:rsidR="00CD380D" w:rsidRPr="00157A05">
        <w:rPr>
          <w:rFonts w:ascii="Arial" w:hAnsi="Arial" w:cs="Arial"/>
        </w:rPr>
        <w:t>T</w:t>
      </w:r>
      <w:r w:rsidR="00CF0D28" w:rsidRPr="00157A05">
        <w:rPr>
          <w:rFonts w:ascii="Arial" w:hAnsi="Arial" w:cs="Arial"/>
        </w:rPr>
        <w:t>he abundances of c</w:t>
      </w:r>
      <w:r w:rsidR="00F527A8" w:rsidRPr="00157A05">
        <w:rPr>
          <w:rFonts w:ascii="Arial" w:hAnsi="Arial" w:cs="Arial"/>
          <w:color w:val="000000" w:themeColor="text1"/>
        </w:rPr>
        <w:t>omammox</w:t>
      </w:r>
      <w:r w:rsidR="00F61C03" w:rsidRPr="00157A05">
        <w:rPr>
          <w:rFonts w:ascii="Arial" w:hAnsi="Arial" w:cs="Arial"/>
          <w:color w:val="000000" w:themeColor="text1"/>
        </w:rPr>
        <w:t xml:space="preserve"> </w:t>
      </w:r>
      <w:r w:rsidR="00CF0D28" w:rsidRPr="00157A05">
        <w:rPr>
          <w:rFonts w:ascii="Arial" w:hAnsi="Arial" w:cs="Arial"/>
          <w:i/>
          <w:iCs/>
          <w:color w:val="000000" w:themeColor="text1"/>
        </w:rPr>
        <w:t>amoA</w:t>
      </w:r>
      <w:r w:rsidR="00CF0D28" w:rsidRPr="00157A05">
        <w:rPr>
          <w:rFonts w:ascii="Arial" w:hAnsi="Arial" w:cs="Arial"/>
          <w:color w:val="000000" w:themeColor="text1"/>
        </w:rPr>
        <w:t xml:space="preserve"> genes</w:t>
      </w:r>
      <w:r w:rsidR="00F527A8" w:rsidRPr="00157A05">
        <w:rPr>
          <w:rFonts w:ascii="Arial" w:hAnsi="Arial" w:cs="Arial"/>
          <w:color w:val="000000" w:themeColor="text1"/>
        </w:rPr>
        <w:t xml:space="preserve"> were </w:t>
      </w:r>
      <w:r w:rsidR="00CF0D28" w:rsidRPr="00157A05">
        <w:rPr>
          <w:rFonts w:ascii="Arial" w:hAnsi="Arial" w:cs="Arial"/>
          <w:color w:val="000000" w:themeColor="text1"/>
        </w:rPr>
        <w:t>assessed</w:t>
      </w:r>
      <w:r w:rsidR="00F527A8" w:rsidRPr="00157A05">
        <w:rPr>
          <w:rFonts w:ascii="Arial" w:hAnsi="Arial" w:cs="Arial"/>
          <w:color w:val="000000" w:themeColor="text1"/>
        </w:rPr>
        <w:t xml:space="preserve"> </w:t>
      </w:r>
      <w:r w:rsidR="00F61C03" w:rsidRPr="00157A05">
        <w:rPr>
          <w:rFonts w:ascii="Arial" w:hAnsi="Arial" w:cs="Arial"/>
          <w:color w:val="000000" w:themeColor="text1"/>
        </w:rPr>
        <w:t>using</w:t>
      </w:r>
      <w:r w:rsidR="00F527A8" w:rsidRPr="00157A05">
        <w:rPr>
          <w:rFonts w:ascii="Arial" w:hAnsi="Arial" w:cs="Arial"/>
          <w:color w:val="000000" w:themeColor="text1"/>
        </w:rPr>
        <w:t xml:space="preserve"> </w:t>
      </w:r>
      <w:r w:rsidR="00F61C03" w:rsidRPr="00157A05">
        <w:rPr>
          <w:rFonts w:ascii="Arial" w:hAnsi="Arial" w:cs="Arial"/>
          <w:color w:val="000000" w:themeColor="text1"/>
        </w:rPr>
        <w:t>two</w:t>
      </w:r>
      <w:r w:rsidR="00F527A8" w:rsidRPr="00157A05">
        <w:rPr>
          <w:rFonts w:ascii="Arial" w:hAnsi="Arial" w:cs="Arial"/>
          <w:color w:val="000000" w:themeColor="text1"/>
        </w:rPr>
        <w:t xml:space="preserve"> primer </w:t>
      </w:r>
      <w:r w:rsidR="006E7A72" w:rsidRPr="00157A05">
        <w:rPr>
          <w:rFonts w:ascii="Arial" w:hAnsi="Arial" w:cs="Arial"/>
          <w:color w:val="000000" w:themeColor="text1"/>
        </w:rPr>
        <w:t>sets</w:t>
      </w:r>
      <w:r w:rsidR="00F527A8" w:rsidRPr="00157A05">
        <w:rPr>
          <w:rFonts w:ascii="Arial" w:hAnsi="Arial" w:cs="Arial"/>
          <w:color w:val="000000" w:themeColor="text1"/>
        </w:rPr>
        <w:t xml:space="preserve"> targeting</w:t>
      </w:r>
      <w:r w:rsidR="003F5D05" w:rsidRPr="00157A05">
        <w:rPr>
          <w:rFonts w:ascii="Arial" w:hAnsi="Arial" w:cs="Arial"/>
          <w:color w:val="000000" w:themeColor="text1"/>
        </w:rPr>
        <w:t xml:space="preserve"> </w:t>
      </w:r>
      <w:r w:rsidR="00F527A8" w:rsidRPr="00157A05">
        <w:rPr>
          <w:rFonts w:ascii="Arial" w:hAnsi="Arial" w:cs="Arial"/>
          <w:color w:val="000000" w:themeColor="text1"/>
        </w:rPr>
        <w:t>comammox</w:t>
      </w:r>
      <w:r w:rsidR="00F61C03" w:rsidRPr="00157A05">
        <w:rPr>
          <w:rFonts w:ascii="Arial" w:hAnsi="Arial" w:cs="Arial"/>
          <w:color w:val="000000" w:themeColor="text1"/>
        </w:rPr>
        <w:t xml:space="preserve"> </w:t>
      </w:r>
      <w:r w:rsidR="00F61C03" w:rsidRPr="00157A05">
        <w:rPr>
          <w:rFonts w:ascii="Arial" w:hAnsi="Arial" w:cs="Arial"/>
          <w:i/>
          <w:iCs/>
          <w:color w:val="000000" w:themeColor="text1"/>
        </w:rPr>
        <w:t>Nitrospira</w:t>
      </w:r>
      <w:r w:rsidR="00F61C03" w:rsidRPr="00157A05">
        <w:rPr>
          <w:rFonts w:ascii="Arial" w:hAnsi="Arial" w:cs="Arial"/>
          <w:color w:val="000000" w:themeColor="text1"/>
        </w:rPr>
        <w:t xml:space="preserve"> clade A</w:t>
      </w:r>
      <w:r w:rsidR="00772D68" w:rsidRPr="00157A05">
        <w:rPr>
          <w:rFonts w:ascii="Arial" w:hAnsi="Arial" w:cs="Arial"/>
          <w:color w:val="000000" w:themeColor="text1"/>
        </w:rPr>
        <w:t xml:space="preserve"> (comaA-244F and comaA-659R)</w:t>
      </w:r>
      <w:r w:rsidR="00F61C03" w:rsidRPr="00157A05">
        <w:rPr>
          <w:rFonts w:ascii="Arial" w:hAnsi="Arial" w:cs="Arial"/>
          <w:color w:val="000000" w:themeColor="text1"/>
        </w:rPr>
        <w:t xml:space="preserve"> and B</w:t>
      </w:r>
      <w:r w:rsidR="00772D68" w:rsidRPr="00157A05">
        <w:rPr>
          <w:rFonts w:ascii="Arial" w:hAnsi="Arial" w:cs="Arial"/>
          <w:color w:val="000000" w:themeColor="text1"/>
        </w:rPr>
        <w:t xml:space="preserve"> (comaB-244F and comaB-659R)</w:t>
      </w:r>
      <w:r w:rsidR="00833F5C" w:rsidRPr="00157A05">
        <w:rPr>
          <w:rFonts w:ascii="Arial" w:hAnsi="Arial" w:cs="Arial"/>
          <w:color w:val="000000" w:themeColor="text1"/>
        </w:rPr>
        <w:t xml:space="preserve"> </w:t>
      </w:r>
      <w:r w:rsidR="00B00A14" w:rsidRPr="00157A05">
        <w:rPr>
          <w:rFonts w:ascii="Arial" w:hAnsi="Arial" w:cs="Arial"/>
          <w:bCs/>
          <w:color w:val="000000" w:themeColor="text1"/>
        </w:rPr>
        <w:fldChar w:fldCharType="begin"/>
      </w:r>
      <w:r w:rsidR="00375151">
        <w:rPr>
          <w:rFonts w:ascii="Arial" w:hAnsi="Arial" w:cs="Arial"/>
          <w:bCs/>
          <w:color w:val="000000" w:themeColor="text1"/>
        </w:rPr>
        <w:instrText xml:space="preserve"> ADDIN ZOTERO_ITEM CSL_CITATION {"citationID":"b0B2HYdR","properties":{"formattedCitation":"(Pjevac et al., 2017)","plainCitation":"(Pjevac et al., 2017)","noteIndex":0},"citationItems":[{"id":"KsWl1THP/luuLXKlf","uris":["http://zotero.org/users/local/JetUa067/items/MD54R4SA"],"itemData":{"id":128,"type":"article-journal","abstract":"Nitrification, the oxidation of ammonia via nitrite to nitrate, has always been considered to be catalyzed by the concerted activity of ammonia- and nitrite-oxidizing microorganisms. Only recently, complete ammonia oxidizers (“comammox”), which oxidize ammonia to nitrate on their own, were identified in the bacterial genus Nitrospira, previously assumed to contain only canonical nitrite oxidizers. Nitrospira are widespread in nature, but for assessments of the distribution and functional importance of comammox Nitrospira in ecosystems, cultivation-independent tools to distinguish comammox from strictly nitrite-oxidizing Nitrospira are required. Here we developed new PCR primer sets that specifically target the amoA genes coding for subunit A of the distinct ammonia monooxygenase of comammox Nitrospira. While existing primers capture only a fraction of the known comammox amoA diversity, the new primer sets cover as much as 95% of the comammox amoA clade A and 92% of the clade B sequences in a reference database containing 326 comammox amoA genes with sequence information at the primer binding sites. Application of the primers to 13 samples from engineered systems (a groundwater well, drinking water treatment and wastewater treatment plants) and other habitats (rice paddy and forest soils, rice rhizosphere, brackish lake sediment and freshwater biofilm) detected comammox Nitrospira in all samples and revealed a considerable diversity of comammox in most habitats. Excellent primer specificity for comammox amoA was achieved by avoiding the use of highly degenerate primer preparations and by using equimolar mixtures of oligonucleotides that match existing comammox amoA genes. Quantitative PCR with these equimolar primer mixtures was highly sensitive and specific, and enabled the efficient quantification of clade A and clade B comammox amoA gene copy numbers in environmental samples. The measured relative abundances of comammox Nitrospira, compared to canonical ammonia oxidizers, were highly variable across environments. The new comammox amoA-targeted primers enable more encompassing future studies of nitrifying microorganisms in diverse habitats. For example, they may be used to monitor the population dynamics of uncultured comammox organisms under changing environmental conditions and in response to altered treatments in engineered and agricultural ecosystems.","container-title":"Frontiers in Microbiology","ISSN":"1664-302X","source":"Frontiers","title":"AmoA-Targeted Polymerase Chain Reaction Primers for the Specific Detection and Quantification of Comammox Nitrospira in the Environment","URL":"https://www.frontiersin.org/articles/10.3389/fmicb.2017.01508","volume":"8","author":[{"family":"Pjevac","given":"Petra"},{"family":"Schauberger","given":"Clemens"},{"family":"Poghosyan","given":"Lianna"},{"family":"Herbold","given":"Craig W."},{"family":"Kessel","given":"Maartje A. H. J.","non-dropping-particle":"van"},{"family":"Daebeler","given":"Anne"},{"family":"Steinberger","given":"Michaela"},{"family":"Jetten","given":"Mike S. M."},{"family":"Lücker","given":"Sebastian"},{"family":"Wagner","given":"Michael"},{"family":"Daims","given":"Holger"}],"accessed":{"date-parts":[["2023",10,11]]},"issued":{"date-parts":[["2017"]]}}}],"schema":"https://github.com/citation-style-language/schema/raw/master/csl-citation.json"} </w:instrText>
      </w:r>
      <w:r w:rsidR="00B00A14" w:rsidRPr="00157A05">
        <w:rPr>
          <w:rFonts w:ascii="Arial" w:hAnsi="Arial" w:cs="Arial"/>
          <w:bCs/>
          <w:color w:val="000000" w:themeColor="text1"/>
        </w:rPr>
        <w:fldChar w:fldCharType="separate"/>
      </w:r>
      <w:r w:rsidR="00B00A14" w:rsidRPr="00157A05">
        <w:rPr>
          <w:rFonts w:ascii="Arial" w:hAnsi="Arial" w:cs="Arial"/>
        </w:rPr>
        <w:t>(Pjevac et al., 2017)</w:t>
      </w:r>
      <w:r w:rsidR="00B00A14" w:rsidRPr="00157A05">
        <w:rPr>
          <w:rFonts w:ascii="Arial" w:hAnsi="Arial" w:cs="Arial"/>
          <w:bCs/>
          <w:color w:val="000000" w:themeColor="text1"/>
        </w:rPr>
        <w:fldChar w:fldCharType="end"/>
      </w:r>
      <w:r w:rsidR="00F61C03" w:rsidRPr="00157A05">
        <w:rPr>
          <w:rFonts w:ascii="Arial" w:hAnsi="Arial" w:cs="Arial"/>
          <w:bCs/>
          <w:color w:val="000000" w:themeColor="text1"/>
        </w:rPr>
        <w:t xml:space="preserve">. </w:t>
      </w:r>
      <w:r w:rsidR="0028276C" w:rsidRPr="00157A05">
        <w:rPr>
          <w:rFonts w:ascii="Arial" w:hAnsi="Arial" w:cs="Arial"/>
          <w:color w:val="000000" w:themeColor="text1"/>
        </w:rPr>
        <w:t xml:space="preserve">Two independent </w:t>
      </w:r>
      <w:r w:rsidR="00F61C03" w:rsidRPr="00157A05">
        <w:rPr>
          <w:rFonts w:ascii="Arial" w:hAnsi="Arial" w:cs="Arial"/>
          <w:color w:val="000000" w:themeColor="text1"/>
        </w:rPr>
        <w:t xml:space="preserve">qPCR </w:t>
      </w:r>
      <w:r w:rsidR="0028276C" w:rsidRPr="00157A05">
        <w:rPr>
          <w:rFonts w:ascii="Arial" w:hAnsi="Arial" w:cs="Arial"/>
          <w:color w:val="000000" w:themeColor="text1"/>
        </w:rPr>
        <w:t xml:space="preserve">runs were performed </w:t>
      </w:r>
      <w:r w:rsidR="00C95801" w:rsidRPr="00157A05">
        <w:rPr>
          <w:rFonts w:ascii="Arial" w:hAnsi="Arial" w:cs="Arial"/>
          <w:color w:val="000000" w:themeColor="text1"/>
        </w:rPr>
        <w:t>for each gene.</w:t>
      </w:r>
      <w:r w:rsidR="00F61C03" w:rsidRPr="00157A05">
        <w:rPr>
          <w:rFonts w:ascii="Arial" w:hAnsi="Arial" w:cs="Arial"/>
          <w:color w:val="000000" w:themeColor="text1"/>
        </w:rPr>
        <w:t xml:space="preserve"> </w:t>
      </w:r>
      <w:r w:rsidR="00D77077" w:rsidRPr="00157A05">
        <w:rPr>
          <w:rFonts w:ascii="Arial" w:hAnsi="Arial" w:cs="Arial"/>
          <w:color w:val="000000" w:themeColor="text1"/>
        </w:rPr>
        <w:t xml:space="preserve">The fluorescent SYBR Green dye-based </w:t>
      </w:r>
      <w:r w:rsidR="00D77077" w:rsidRPr="00157A05">
        <w:rPr>
          <w:rFonts w:ascii="Arial" w:hAnsi="Arial" w:cs="Arial"/>
        </w:rPr>
        <w:t>q</w:t>
      </w:r>
      <w:r w:rsidR="008B5CFA" w:rsidRPr="00157A05">
        <w:rPr>
          <w:rFonts w:ascii="Arial" w:hAnsi="Arial" w:cs="Arial"/>
        </w:rPr>
        <w:t>PCR was performed</w:t>
      </w:r>
      <w:r w:rsidR="006F1D1B" w:rsidRPr="00157A05">
        <w:rPr>
          <w:rFonts w:ascii="Arial" w:hAnsi="Arial" w:cs="Arial"/>
        </w:rPr>
        <w:t xml:space="preserve"> </w:t>
      </w:r>
      <w:r w:rsidR="008B5CFA" w:rsidRPr="00157A05">
        <w:rPr>
          <w:rFonts w:ascii="Arial" w:hAnsi="Arial" w:cs="Arial"/>
        </w:rPr>
        <w:t xml:space="preserve">in a </w:t>
      </w:r>
      <w:r w:rsidR="007447D4" w:rsidRPr="00157A05">
        <w:rPr>
          <w:rFonts w:ascii="Arial" w:hAnsi="Arial" w:cs="Arial"/>
        </w:rPr>
        <w:t xml:space="preserve">15 µL </w:t>
      </w:r>
      <w:r w:rsidR="00E93AA0" w:rsidRPr="00157A05">
        <w:rPr>
          <w:rFonts w:ascii="Arial" w:hAnsi="Arial" w:cs="Arial"/>
        </w:rPr>
        <w:t>reaction mix</w:t>
      </w:r>
      <w:r w:rsidR="008B5CFA" w:rsidRPr="00157A05">
        <w:rPr>
          <w:rFonts w:ascii="Arial" w:hAnsi="Arial" w:cs="Arial"/>
        </w:rPr>
        <w:t xml:space="preserve"> </w:t>
      </w:r>
      <w:r w:rsidR="00A359C1" w:rsidRPr="00157A05">
        <w:rPr>
          <w:rFonts w:ascii="Arial" w:hAnsi="Arial" w:cs="Arial"/>
        </w:rPr>
        <w:t>containing</w:t>
      </w:r>
      <w:r w:rsidR="008B5CFA" w:rsidRPr="00157A05">
        <w:rPr>
          <w:rFonts w:ascii="Arial" w:hAnsi="Arial" w:cs="Arial"/>
        </w:rPr>
        <w:t xml:space="preserve"> </w:t>
      </w:r>
      <w:r w:rsidR="007447D4" w:rsidRPr="00157A05">
        <w:rPr>
          <w:rFonts w:ascii="Arial" w:hAnsi="Arial" w:cs="Arial"/>
        </w:rPr>
        <w:t>the Takyon™ low ROX SYBR 2X MasterMix blue dTTP (Eurogentec</w:t>
      </w:r>
      <w:r w:rsidR="005627B0" w:rsidRPr="00157A05">
        <w:rPr>
          <w:rFonts w:ascii="Arial" w:hAnsi="Arial" w:cs="Arial"/>
        </w:rPr>
        <w:t>, Seraing, Belgium</w:t>
      </w:r>
      <w:r w:rsidR="007447D4" w:rsidRPr="00157A05">
        <w:rPr>
          <w:rFonts w:ascii="Arial" w:hAnsi="Arial" w:cs="Arial"/>
        </w:rPr>
        <w:t>)</w:t>
      </w:r>
      <w:r w:rsidR="008B5CFA" w:rsidRPr="00157A05">
        <w:rPr>
          <w:rFonts w:ascii="Arial" w:hAnsi="Arial" w:cs="Arial"/>
        </w:rPr>
        <w:t xml:space="preserve">, </w:t>
      </w:r>
      <w:r w:rsidR="00A359C1" w:rsidRPr="00157A05">
        <w:rPr>
          <w:rFonts w:ascii="Arial" w:hAnsi="Arial" w:cs="Arial"/>
          <w:color w:val="000000" w:themeColor="text1"/>
        </w:rPr>
        <w:t xml:space="preserve">250 ng T4gp32, </w:t>
      </w:r>
      <w:r w:rsidR="007447D4" w:rsidRPr="00157A05">
        <w:rPr>
          <w:rFonts w:ascii="Arial" w:hAnsi="Arial" w:cs="Arial"/>
          <w:color w:val="000000" w:themeColor="text1"/>
        </w:rPr>
        <w:t>1 µM of each primer</w:t>
      </w:r>
      <w:r w:rsidR="00A359C1" w:rsidRPr="00157A05">
        <w:rPr>
          <w:rFonts w:ascii="Arial" w:hAnsi="Arial" w:cs="Arial"/>
          <w:color w:val="000000" w:themeColor="text1"/>
        </w:rPr>
        <w:t>, and 3 ng of DNA</w:t>
      </w:r>
      <w:r w:rsidR="008B5CFA" w:rsidRPr="00157A05">
        <w:rPr>
          <w:rFonts w:ascii="Arial" w:hAnsi="Arial" w:cs="Arial"/>
        </w:rPr>
        <w:t>.</w:t>
      </w:r>
      <w:r w:rsidR="00B51A57" w:rsidRPr="00157A05">
        <w:rPr>
          <w:rFonts w:ascii="Arial" w:hAnsi="Arial" w:cs="Arial"/>
        </w:rPr>
        <w:t xml:space="preserve"> </w:t>
      </w:r>
      <w:r w:rsidR="00F46D0E" w:rsidRPr="00157A05">
        <w:rPr>
          <w:rFonts w:ascii="Arial" w:hAnsi="Arial" w:cs="Arial"/>
        </w:rPr>
        <w:t>Tenfold s</w:t>
      </w:r>
      <w:r w:rsidR="00B338DD" w:rsidRPr="00157A05">
        <w:rPr>
          <w:rFonts w:ascii="Arial" w:hAnsi="Arial" w:cs="Arial"/>
        </w:rPr>
        <w:t>erial dilution</w:t>
      </w:r>
      <w:r w:rsidR="007609E5" w:rsidRPr="00157A05">
        <w:rPr>
          <w:rFonts w:ascii="Arial" w:hAnsi="Arial" w:cs="Arial"/>
        </w:rPr>
        <w:t>s</w:t>
      </w:r>
      <w:r w:rsidR="00501CD8" w:rsidRPr="00157A05">
        <w:rPr>
          <w:rFonts w:ascii="Arial" w:hAnsi="Arial" w:cs="Arial"/>
        </w:rPr>
        <w:t xml:space="preserve"> </w:t>
      </w:r>
      <w:r w:rsidR="00B338DD" w:rsidRPr="00157A05">
        <w:rPr>
          <w:rFonts w:ascii="Arial" w:hAnsi="Arial" w:cs="Arial"/>
        </w:rPr>
        <w:t xml:space="preserve">of </w:t>
      </w:r>
      <w:r w:rsidR="007609E5" w:rsidRPr="00157A05">
        <w:rPr>
          <w:rFonts w:ascii="Arial" w:hAnsi="Arial" w:cs="Arial"/>
        </w:rPr>
        <w:t xml:space="preserve">linearized </w:t>
      </w:r>
      <w:r w:rsidR="00B338DD" w:rsidRPr="00157A05">
        <w:rPr>
          <w:rFonts w:ascii="Arial" w:hAnsi="Arial" w:cs="Arial"/>
        </w:rPr>
        <w:t>plasmid</w:t>
      </w:r>
      <w:r w:rsidR="007609E5" w:rsidRPr="00157A05">
        <w:rPr>
          <w:rFonts w:ascii="Arial" w:hAnsi="Arial" w:cs="Arial"/>
        </w:rPr>
        <w:t>s</w:t>
      </w:r>
      <w:r w:rsidR="00F46D0E" w:rsidRPr="00157A05">
        <w:rPr>
          <w:rFonts w:ascii="Arial" w:hAnsi="Arial" w:cs="Arial"/>
        </w:rPr>
        <w:t xml:space="preserve"> (pGEM-T)</w:t>
      </w:r>
      <w:r w:rsidR="00B338DD" w:rsidRPr="00157A05">
        <w:rPr>
          <w:rFonts w:ascii="Arial" w:hAnsi="Arial" w:cs="Arial"/>
        </w:rPr>
        <w:t xml:space="preserve"> containing cloned target gene</w:t>
      </w:r>
      <w:r w:rsidR="007609E5" w:rsidRPr="00157A05">
        <w:rPr>
          <w:rFonts w:ascii="Arial" w:hAnsi="Arial" w:cs="Arial"/>
        </w:rPr>
        <w:t xml:space="preserve">s were </w:t>
      </w:r>
      <w:r w:rsidR="00F46D0E" w:rsidRPr="00157A05">
        <w:rPr>
          <w:rFonts w:ascii="Arial" w:hAnsi="Arial" w:cs="Arial"/>
        </w:rPr>
        <w:t>used as template</w:t>
      </w:r>
      <w:r w:rsidR="007609E5" w:rsidRPr="00157A05">
        <w:rPr>
          <w:rFonts w:ascii="Arial" w:hAnsi="Arial" w:cs="Arial"/>
        </w:rPr>
        <w:t xml:space="preserve"> to determine standard curves.</w:t>
      </w:r>
      <w:r w:rsidR="00F46D0E" w:rsidRPr="00157A05">
        <w:rPr>
          <w:rFonts w:ascii="Arial" w:hAnsi="Arial" w:cs="Arial"/>
        </w:rPr>
        <w:t xml:space="preserve"> In addition, negative controls containing RNase-free water as template were included for measurement. </w:t>
      </w:r>
      <w:r w:rsidR="00B003DE" w:rsidRPr="00157A05">
        <w:rPr>
          <w:rFonts w:ascii="Arial" w:hAnsi="Arial" w:cs="Arial"/>
        </w:rPr>
        <w:t>The</w:t>
      </w:r>
      <w:r w:rsidR="00CD380D" w:rsidRPr="00157A05">
        <w:rPr>
          <w:rFonts w:ascii="Arial" w:hAnsi="Arial" w:cs="Arial"/>
        </w:rPr>
        <w:t xml:space="preserve"> PCR efficiencies</w:t>
      </w:r>
      <w:r w:rsidR="00B003DE" w:rsidRPr="00157A05">
        <w:rPr>
          <w:rFonts w:ascii="Arial" w:hAnsi="Arial" w:cs="Arial"/>
        </w:rPr>
        <w:t xml:space="preserve"> were </w:t>
      </w:r>
      <w:r w:rsidR="003C68B4" w:rsidRPr="00157A05">
        <w:rPr>
          <w:rFonts w:ascii="Arial" w:hAnsi="Arial" w:cs="Arial"/>
        </w:rPr>
        <w:t xml:space="preserve">86-88% for AOB, 88-89% for AOA, 72-75% and 82-83% for comammox A and B, respectively. </w:t>
      </w:r>
      <w:r w:rsidR="00CD380D" w:rsidRPr="00157A05">
        <w:rPr>
          <w:rFonts w:ascii="Arial" w:hAnsi="Arial" w:cs="Arial"/>
        </w:rPr>
        <w:t xml:space="preserve"> </w:t>
      </w:r>
      <w:r w:rsidR="005627B0" w:rsidRPr="00157A05">
        <w:rPr>
          <w:rFonts w:ascii="Arial" w:hAnsi="Arial" w:cs="Arial"/>
        </w:rPr>
        <w:t xml:space="preserve">Prior to qPCR, we tested the presence of PCR inhibitors in the DNA samples by adding known copies of standard plasmid DNA (pGEM®-T Easy Vector Systems) (Promega, Madison, WI, USA) into the diluted DNA extracts (10-fold dilution), and also into </w:t>
      </w:r>
      <w:r w:rsidR="007609E5" w:rsidRPr="00157A05">
        <w:rPr>
          <w:rFonts w:ascii="Arial" w:hAnsi="Arial" w:cs="Arial"/>
        </w:rPr>
        <w:t>RNase</w:t>
      </w:r>
      <w:r w:rsidR="005627B0" w:rsidRPr="00157A05">
        <w:rPr>
          <w:rFonts w:ascii="Arial" w:hAnsi="Arial" w:cs="Arial"/>
        </w:rPr>
        <w:t xml:space="preserve">-free water as </w:t>
      </w:r>
      <w:r w:rsidR="00A929C2" w:rsidRPr="00157A05">
        <w:rPr>
          <w:rFonts w:ascii="Arial" w:hAnsi="Arial" w:cs="Arial"/>
        </w:rPr>
        <w:t xml:space="preserve">positive </w:t>
      </w:r>
      <w:r w:rsidR="005627B0" w:rsidRPr="00157A05">
        <w:rPr>
          <w:rFonts w:ascii="Arial" w:hAnsi="Arial" w:cs="Arial"/>
        </w:rPr>
        <w:lastRenderedPageBreak/>
        <w:t>controls. The specific T7 and SP6 primers were used for the inhibition test</w:t>
      </w:r>
      <w:r w:rsidR="000E645C" w:rsidRPr="00157A05">
        <w:rPr>
          <w:rFonts w:ascii="Arial" w:hAnsi="Arial" w:cs="Arial"/>
        </w:rPr>
        <w:t xml:space="preserve"> and no inhibitio</w:t>
      </w:r>
      <w:r w:rsidR="00983EEC" w:rsidRPr="00157A05">
        <w:rPr>
          <w:rFonts w:ascii="Arial" w:hAnsi="Arial" w:cs="Arial"/>
        </w:rPr>
        <w:t>n was detected in all samples.</w:t>
      </w:r>
    </w:p>
    <w:p w14:paraId="06519A0D" w14:textId="77777777" w:rsidR="0098402A" w:rsidRDefault="0098402A" w:rsidP="0063031D">
      <w:pPr>
        <w:spacing w:after="0" w:line="480" w:lineRule="auto"/>
        <w:jc w:val="both"/>
        <w:rPr>
          <w:rFonts w:ascii="Arial" w:hAnsi="Arial" w:cs="Arial"/>
        </w:rPr>
      </w:pPr>
    </w:p>
    <w:p w14:paraId="038F93DB" w14:textId="6855E2AB" w:rsidR="00A54115" w:rsidRDefault="00D71595" w:rsidP="00B87AC4">
      <w:pPr>
        <w:pStyle w:val="ListParagraph"/>
        <w:numPr>
          <w:ilvl w:val="1"/>
          <w:numId w:val="15"/>
        </w:numPr>
        <w:spacing w:line="480" w:lineRule="auto"/>
        <w:ind w:left="540" w:hanging="540"/>
        <w:jc w:val="both"/>
        <w:rPr>
          <w:ins w:id="286" w:author="Ari Fina Bintarti" w:date="2024-05-24T10:00:00Z"/>
          <w:rFonts w:ascii="Arial" w:hAnsi="Arial" w:cs="Arial"/>
          <w:i/>
          <w:iCs/>
        </w:rPr>
      </w:pPr>
      <w:r w:rsidRPr="000A085A">
        <w:rPr>
          <w:rFonts w:ascii="Arial" w:hAnsi="Arial" w:cs="Arial"/>
          <w:i/>
          <w:iCs/>
          <w:rPrChange w:id="287" w:author="Ari Fina Bintarti" w:date="2024-05-24T10:00:00Z">
            <w:rPr/>
          </w:rPrChange>
        </w:rPr>
        <w:t>Ammonia-oxidiz</w:t>
      </w:r>
      <w:r w:rsidR="0032109C" w:rsidRPr="000A085A">
        <w:rPr>
          <w:rFonts w:ascii="Arial" w:hAnsi="Arial" w:cs="Arial"/>
          <w:i/>
          <w:iCs/>
          <w:rPrChange w:id="288" w:author="Ari Fina Bintarti" w:date="2024-05-24T10:00:00Z">
            <w:rPr/>
          </w:rPrChange>
        </w:rPr>
        <w:t xml:space="preserve">ing </w:t>
      </w:r>
      <w:r w:rsidR="00A54115" w:rsidRPr="000A085A">
        <w:rPr>
          <w:rFonts w:ascii="Arial" w:hAnsi="Arial" w:cs="Arial"/>
          <w:i/>
          <w:iCs/>
          <w:rPrChange w:id="289" w:author="Ari Fina Bintarti" w:date="2024-05-24T10:00:00Z">
            <w:rPr/>
          </w:rPrChange>
        </w:rPr>
        <w:t>community analysis</w:t>
      </w:r>
    </w:p>
    <w:p w14:paraId="36D74DB1" w14:textId="77777777" w:rsidR="000A085A" w:rsidRPr="000A085A" w:rsidRDefault="000A085A">
      <w:pPr>
        <w:pStyle w:val="ListParagraph"/>
        <w:spacing w:line="480" w:lineRule="auto"/>
        <w:ind w:left="540"/>
        <w:jc w:val="both"/>
        <w:rPr>
          <w:rFonts w:ascii="Arial" w:hAnsi="Arial" w:cs="Arial"/>
          <w:i/>
          <w:iCs/>
          <w:rPrChange w:id="290" w:author="Ari Fina Bintarti" w:date="2024-05-24T10:00:00Z">
            <w:rPr/>
          </w:rPrChange>
        </w:rPr>
        <w:pPrChange w:id="291" w:author="Ari Fina Bintarti" w:date="2024-05-24T10:00:00Z">
          <w:pPr>
            <w:spacing w:after="0" w:line="480" w:lineRule="auto"/>
            <w:jc w:val="both"/>
          </w:pPr>
        </w:pPrChange>
      </w:pPr>
    </w:p>
    <w:p w14:paraId="3627F5B3" w14:textId="72602FCB" w:rsidR="00BA0583" w:rsidDel="000A085A" w:rsidRDefault="00A8009C" w:rsidP="000A085A">
      <w:pPr>
        <w:spacing w:after="0" w:line="480" w:lineRule="auto"/>
        <w:ind w:firstLine="360"/>
        <w:jc w:val="both"/>
        <w:rPr>
          <w:del w:id="292" w:author="Ari Fina Bintarti" w:date="2024-05-24T10:00:00Z"/>
          <w:rFonts w:ascii="Arial" w:hAnsi="Arial" w:cs="Arial"/>
        </w:rPr>
      </w:pPr>
      <w:r>
        <w:rPr>
          <w:rFonts w:ascii="Arial" w:hAnsi="Arial" w:cs="Arial"/>
        </w:rPr>
        <w:t>S</w:t>
      </w:r>
      <w:r w:rsidR="00726A65" w:rsidRPr="00157A05">
        <w:rPr>
          <w:rFonts w:ascii="Arial" w:hAnsi="Arial" w:cs="Arial"/>
        </w:rPr>
        <w:t>tatistical analyses</w:t>
      </w:r>
      <w:r w:rsidR="00A726A6" w:rsidRPr="00157A05">
        <w:rPr>
          <w:rFonts w:ascii="Arial" w:hAnsi="Arial" w:cs="Arial"/>
        </w:rPr>
        <w:t xml:space="preserve"> were conducted </w:t>
      </w:r>
      <w:r w:rsidR="00560F9B" w:rsidRPr="00157A05">
        <w:rPr>
          <w:rFonts w:ascii="Arial" w:hAnsi="Arial" w:cs="Arial"/>
        </w:rPr>
        <w:t xml:space="preserve">on </w:t>
      </w:r>
      <w:r w:rsidR="00A726A6" w:rsidRPr="00157A05">
        <w:rPr>
          <w:rFonts w:ascii="Arial" w:hAnsi="Arial" w:cs="Arial"/>
        </w:rPr>
        <w:t>R software (v.4.3.1) (</w:t>
      </w:r>
      <w:r w:rsidR="00A726A6" w:rsidRPr="00CA640D">
        <w:rPr>
          <w:rFonts w:ascii="Arial" w:hAnsi="Arial" w:cs="Arial"/>
          <w:rPrChange w:id="293" w:author="Ari Fina Bintarti" w:date="2024-05-24T16:46:00Z">
            <w:rPr>
              <w:rFonts w:ascii="Arial" w:hAnsi="Arial" w:cs="Arial"/>
              <w:highlight w:val="yellow"/>
            </w:rPr>
          </w:rPrChange>
        </w:rPr>
        <w:t>R Core Team</w:t>
      </w:r>
      <w:r w:rsidR="00560F9B" w:rsidRPr="00CA640D">
        <w:rPr>
          <w:rFonts w:ascii="Arial" w:hAnsi="Arial" w:cs="Arial"/>
          <w:rPrChange w:id="294" w:author="Ari Fina Bintarti" w:date="2024-05-24T16:46:00Z">
            <w:rPr>
              <w:rFonts w:ascii="Arial" w:hAnsi="Arial" w:cs="Arial"/>
              <w:highlight w:val="yellow"/>
            </w:rPr>
          </w:rPrChange>
        </w:rPr>
        <w:t xml:space="preserve">, </w:t>
      </w:r>
      <w:r w:rsidR="00A726A6" w:rsidRPr="00CA640D">
        <w:rPr>
          <w:rFonts w:ascii="Arial" w:hAnsi="Arial" w:cs="Arial"/>
          <w:rPrChange w:id="295" w:author="Ari Fina Bintarti" w:date="2024-05-24T16:46:00Z">
            <w:rPr>
              <w:rFonts w:ascii="Arial" w:hAnsi="Arial" w:cs="Arial"/>
              <w:highlight w:val="yellow"/>
            </w:rPr>
          </w:rPrChange>
        </w:rPr>
        <w:t>2023</w:t>
      </w:r>
      <w:r w:rsidR="00A726A6" w:rsidRPr="00CA640D">
        <w:rPr>
          <w:rFonts w:ascii="Arial" w:hAnsi="Arial" w:cs="Arial"/>
        </w:rPr>
        <w:t>)</w:t>
      </w:r>
      <w:r w:rsidR="00560F9B" w:rsidRPr="00CA640D">
        <w:rPr>
          <w:rFonts w:ascii="Arial" w:hAnsi="Arial" w:cs="Arial"/>
        </w:rPr>
        <w:t>.</w:t>
      </w:r>
      <w:r w:rsidR="00560F9B" w:rsidRPr="00157A05">
        <w:rPr>
          <w:rFonts w:ascii="Arial" w:hAnsi="Arial" w:cs="Arial"/>
        </w:rPr>
        <w:t xml:space="preserve"> Microbial alpha and beta diversity were calculated on the rarefied ASV tables. </w:t>
      </w:r>
      <w:r w:rsidR="00FC6F4B" w:rsidRPr="00157A05">
        <w:rPr>
          <w:rFonts w:ascii="Arial" w:hAnsi="Arial" w:cs="Arial"/>
        </w:rPr>
        <w:t>To standardize the sampling efforts, r</w:t>
      </w:r>
      <w:r w:rsidR="00DD3709" w:rsidRPr="00157A05">
        <w:rPr>
          <w:rFonts w:ascii="Arial" w:hAnsi="Arial" w:cs="Arial"/>
        </w:rPr>
        <w:t>arefying</w:t>
      </w:r>
      <w:r w:rsidR="00FC6F4B" w:rsidRPr="00157A05">
        <w:rPr>
          <w:rFonts w:ascii="Arial" w:hAnsi="Arial" w:cs="Arial"/>
        </w:rPr>
        <w:t xml:space="preserve"> (without replacement)</w:t>
      </w:r>
      <w:r w:rsidR="00DD3709" w:rsidRPr="00157A05">
        <w:rPr>
          <w:rFonts w:ascii="Arial" w:hAnsi="Arial" w:cs="Arial"/>
        </w:rPr>
        <w:t xml:space="preserve"> to the lowest number of sequences was performed </w:t>
      </w:r>
      <w:r>
        <w:rPr>
          <w:rFonts w:ascii="Arial" w:hAnsi="Arial" w:cs="Arial"/>
        </w:rPr>
        <w:t>with</w:t>
      </w:r>
      <w:r w:rsidRPr="00157A05">
        <w:rPr>
          <w:rFonts w:ascii="Arial" w:hAnsi="Arial" w:cs="Arial"/>
        </w:rPr>
        <w:t xml:space="preserve"> </w:t>
      </w:r>
      <w:r w:rsidR="00DD3709" w:rsidRPr="00157A05">
        <w:rPr>
          <w:rFonts w:ascii="Arial" w:hAnsi="Arial" w:cs="Arial"/>
        </w:rPr>
        <w:t xml:space="preserve">3832 </w:t>
      </w:r>
      <w:r w:rsidR="00FC6F4B" w:rsidRPr="00157A05">
        <w:rPr>
          <w:rFonts w:ascii="Arial" w:hAnsi="Arial" w:cs="Arial"/>
        </w:rPr>
        <w:t>1282 and 5242 sequences per sample</w:t>
      </w:r>
      <w:r>
        <w:rPr>
          <w:rFonts w:ascii="Arial" w:hAnsi="Arial" w:cs="Arial"/>
        </w:rPr>
        <w:t xml:space="preserve"> for AOA, AOB and comammox</w:t>
      </w:r>
      <w:r w:rsidR="00FC6F4B" w:rsidRPr="00157A05">
        <w:rPr>
          <w:rFonts w:ascii="Arial" w:hAnsi="Arial" w:cs="Arial"/>
        </w:rPr>
        <w:t>, respectively</w:t>
      </w:r>
      <w:r w:rsidR="00DD3709" w:rsidRPr="00157A05">
        <w:rPr>
          <w:rFonts w:ascii="Arial" w:hAnsi="Arial" w:cs="Arial"/>
        </w:rPr>
        <w:t>.</w:t>
      </w:r>
      <w:r w:rsidR="00FC6F4B" w:rsidRPr="00157A05">
        <w:rPr>
          <w:rFonts w:ascii="Arial" w:hAnsi="Arial" w:cs="Arial"/>
        </w:rPr>
        <w:t xml:space="preserve"> </w:t>
      </w:r>
      <w:r w:rsidR="0007341E" w:rsidRPr="00157A05">
        <w:rPr>
          <w:rFonts w:ascii="Arial" w:hAnsi="Arial" w:cs="Arial"/>
        </w:rPr>
        <w:t>Count of observed ASVs (richness)</w:t>
      </w:r>
      <w:r w:rsidR="00772852">
        <w:rPr>
          <w:rFonts w:ascii="Arial" w:hAnsi="Arial" w:cs="Arial"/>
        </w:rPr>
        <w:t xml:space="preserve"> </w:t>
      </w:r>
      <w:r w:rsidR="000A5726" w:rsidRPr="00157A05">
        <w:rPr>
          <w:rFonts w:ascii="Arial" w:hAnsi="Arial" w:cs="Arial"/>
        </w:rPr>
        <w:t xml:space="preserve">and </w:t>
      </w:r>
      <w:r w:rsidR="0007341E" w:rsidRPr="00157A05">
        <w:rPr>
          <w:rFonts w:ascii="Arial" w:hAnsi="Arial" w:cs="Arial"/>
        </w:rPr>
        <w:t>Shannon diversity index were calculated to analyze microbial alpha diversity</w:t>
      </w:r>
      <w:r w:rsidR="00315A31" w:rsidRPr="00157A05">
        <w:rPr>
          <w:rFonts w:ascii="Arial" w:hAnsi="Arial" w:cs="Arial"/>
        </w:rPr>
        <w:t xml:space="preserve"> using the vegan package (v.2.6.4)</w:t>
      </w:r>
      <w:ins w:id="296" w:author="Ari Fina Bintarti" w:date="2024-05-24T16:52:00Z">
        <w:r w:rsidR="00F87F67">
          <w:rPr>
            <w:rFonts w:ascii="Arial" w:hAnsi="Arial" w:cs="Arial"/>
          </w:rPr>
          <w:t xml:space="preserve"> </w:t>
        </w:r>
      </w:ins>
      <w:r w:rsidR="00F87F67">
        <w:rPr>
          <w:rFonts w:ascii="Arial" w:hAnsi="Arial" w:cs="Arial"/>
        </w:rPr>
        <w:fldChar w:fldCharType="begin"/>
      </w:r>
      <w:r w:rsidR="00F87F67">
        <w:rPr>
          <w:rFonts w:ascii="Arial" w:hAnsi="Arial" w:cs="Arial"/>
        </w:rPr>
        <w:instrText xml:space="preserve"> ADDIN ZOTERO_ITEM CSL_CITATION {"citationID":"ddQfwb4X","properties":{"formattedCitation":"(Oksanen et al., 2022)","plainCitation":"(Oksanen et al., 2022)","noteIndex":0},"citationItems":[{"id":869,"uris":["http://zotero.org/users/local/4LgJUJlW/items/948KWRX4"],"itemData":{"id":869,"type":"book","title":"vegan community ecology package version 2.6-2 April 2022","author":[{"family":"Oksanen","given":"Jari"},{"family":"Simpson","given":"Gavin"},{"family":"Blanchet","given":"F. Guillaume"},{"family":"Kindt","given":"Roeland"},{"family":"Legendre","given":"Pierre"},{"family":"Minchin","given":"Peter"},{"family":"hara","given":"R"},{"family":"Solymos","given":"Peter"},{"family":"STEVENS","given":"HENRY"},{"family":"Szöcs","given":"Eduard"},{"family":"Wagner","given":"Helene"},{"family":"Barbour","given":"Matt"},{"family":"Bedward","given":"Michael"},{"family":"Bolker","given":"Ben"},{"family":"Borcard","given":"Daniel"},{"family":"Carvalho","given":"Gustavo"},{"family":"Chirico","given":"Michael"},{"family":"De Cáceres","given":"Miquel"},{"family":"Durand","given":"Sesbastien"},{"family":"Weedon","given":"James"}],"issued":{"date-parts":[["2022",3,17]]}}}],"schema":"https://github.com/citation-style-language/schema/raw/master/csl-citation.json"} </w:instrText>
      </w:r>
      <w:r w:rsidR="00F87F67">
        <w:rPr>
          <w:rFonts w:ascii="Arial" w:hAnsi="Arial" w:cs="Arial"/>
        </w:rPr>
        <w:fldChar w:fldCharType="separate"/>
      </w:r>
      <w:r w:rsidR="00F87F67">
        <w:rPr>
          <w:rFonts w:ascii="Arial" w:hAnsi="Arial" w:cs="Arial"/>
          <w:noProof/>
        </w:rPr>
        <w:t>(Oksanen et al., 2022)</w:t>
      </w:r>
      <w:r w:rsidR="00F87F67">
        <w:rPr>
          <w:rFonts w:ascii="Arial" w:hAnsi="Arial" w:cs="Arial"/>
        </w:rPr>
        <w:fldChar w:fldCharType="end"/>
      </w:r>
      <w:ins w:id="297" w:author="Ari Fina Bintarti" w:date="2024-05-24T16:53:00Z">
        <w:r w:rsidR="00F87F67">
          <w:rPr>
            <w:rFonts w:ascii="Arial" w:hAnsi="Arial" w:cs="Arial"/>
          </w:rPr>
          <w:t>.</w:t>
        </w:r>
      </w:ins>
      <w:del w:id="298" w:author="Ari Fina Bintarti" w:date="2024-05-24T16:53:00Z">
        <w:r w:rsidR="00315A31" w:rsidRPr="00157A05" w:rsidDel="00F87F67">
          <w:rPr>
            <w:rFonts w:ascii="Arial" w:hAnsi="Arial" w:cs="Arial"/>
          </w:rPr>
          <w:delText xml:space="preserve"> (</w:delText>
        </w:r>
        <w:r w:rsidR="00315A31" w:rsidRPr="00230937" w:rsidDel="00F87F67">
          <w:rPr>
            <w:rFonts w:ascii="Arial" w:hAnsi="Arial" w:cs="Arial"/>
            <w:highlight w:val="yellow"/>
          </w:rPr>
          <w:delText>Oksanen et al., 2022</w:delText>
        </w:r>
        <w:r w:rsidR="00315A31" w:rsidRPr="00157A05" w:rsidDel="00F87F67">
          <w:rPr>
            <w:rFonts w:ascii="Arial" w:hAnsi="Arial" w:cs="Arial"/>
          </w:rPr>
          <w:delText>)</w:delText>
        </w:r>
        <w:r w:rsidR="0007341E" w:rsidRPr="00157A05" w:rsidDel="00F87F67">
          <w:rPr>
            <w:rFonts w:ascii="Arial" w:hAnsi="Arial" w:cs="Arial"/>
          </w:rPr>
          <w:delText>.</w:delText>
        </w:r>
      </w:del>
      <w:del w:id="299" w:author="Ari Fina Bintarti" w:date="2024-05-24T10:00:00Z">
        <w:r w:rsidR="0007341E" w:rsidRPr="00157A05" w:rsidDel="000A085A">
          <w:rPr>
            <w:rFonts w:ascii="Arial" w:hAnsi="Arial" w:cs="Arial"/>
          </w:rPr>
          <w:delText xml:space="preserve"> </w:delText>
        </w:r>
      </w:del>
    </w:p>
    <w:p w14:paraId="79D0D6A4" w14:textId="77777777" w:rsidR="000A085A" w:rsidRDefault="000A085A">
      <w:pPr>
        <w:spacing w:after="0" w:line="480" w:lineRule="auto"/>
        <w:ind w:firstLine="360"/>
        <w:jc w:val="both"/>
        <w:rPr>
          <w:ins w:id="300" w:author="Ari Fina Bintarti" w:date="2024-05-24T10:00:00Z"/>
          <w:rFonts w:ascii="Arial" w:hAnsi="Arial" w:cs="Arial"/>
        </w:rPr>
        <w:pPrChange w:id="301" w:author="Ari Fina Bintarti" w:date="2024-05-24T10:00:00Z">
          <w:pPr>
            <w:spacing w:after="0" w:line="480" w:lineRule="auto"/>
            <w:ind w:firstLine="720"/>
            <w:jc w:val="both"/>
          </w:pPr>
        </w:pPrChange>
      </w:pPr>
    </w:p>
    <w:p w14:paraId="3609B642" w14:textId="683B19C7" w:rsidR="004F573D" w:rsidDel="000A085A" w:rsidRDefault="0096146A" w:rsidP="000A085A">
      <w:pPr>
        <w:spacing w:after="0" w:line="480" w:lineRule="auto"/>
        <w:ind w:firstLine="360"/>
        <w:jc w:val="both"/>
        <w:rPr>
          <w:del w:id="302" w:author="Ari Fina Bintarti" w:date="2024-05-24T10:00:00Z"/>
          <w:rFonts w:ascii="Arial" w:hAnsi="Arial" w:cs="Arial"/>
          <w:color w:val="000000"/>
          <w:lang w:val="en-GB"/>
        </w:rPr>
      </w:pPr>
      <w:r>
        <w:rPr>
          <w:rFonts w:ascii="Arial" w:hAnsi="Arial" w:cs="Arial"/>
        </w:rPr>
        <w:t>The significance of treatment effects (drought, cropping system, and sampling date) as well as the</w:t>
      </w:r>
      <w:r w:rsidR="0098402A">
        <w:rPr>
          <w:rFonts w:ascii="Arial" w:hAnsi="Arial" w:cs="Arial"/>
        </w:rPr>
        <w:t>ir</w:t>
      </w:r>
      <w:r>
        <w:rPr>
          <w:rFonts w:ascii="Arial" w:hAnsi="Arial" w:cs="Arial"/>
        </w:rPr>
        <w:t xml:space="preserve"> interactions on </w:t>
      </w:r>
      <w:r w:rsidR="00A71ABC">
        <w:rPr>
          <w:rFonts w:ascii="Arial" w:hAnsi="Arial" w:cs="Arial"/>
          <w:color w:val="000000"/>
          <w:lang w:val="en-GB"/>
        </w:rPr>
        <w:t xml:space="preserve">the </w:t>
      </w:r>
      <w:r w:rsidR="00A71ABC" w:rsidRPr="00B745DB">
        <w:rPr>
          <w:rFonts w:ascii="Arial" w:hAnsi="Arial" w:cs="Arial"/>
          <w:i/>
          <w:iCs/>
          <w:color w:val="000000"/>
          <w:lang w:val="en-GB"/>
        </w:rPr>
        <w:t>amoA</w:t>
      </w:r>
      <w:r w:rsidR="00A71ABC">
        <w:rPr>
          <w:rFonts w:ascii="Arial" w:hAnsi="Arial" w:cs="Arial"/>
          <w:color w:val="000000"/>
          <w:lang w:val="en-GB"/>
        </w:rPr>
        <w:t xml:space="preserve"> gene abundance, </w:t>
      </w:r>
      <w:r>
        <w:rPr>
          <w:rFonts w:ascii="Arial" w:hAnsi="Arial" w:cs="Arial"/>
        </w:rPr>
        <w:t>alpha diversity</w:t>
      </w:r>
      <w:r w:rsidR="00F06DAC">
        <w:rPr>
          <w:rFonts w:ascii="Arial" w:hAnsi="Arial" w:cs="Arial"/>
        </w:rPr>
        <w:t xml:space="preserve">, </w:t>
      </w:r>
      <w:r w:rsidR="00064AE0">
        <w:rPr>
          <w:rFonts w:ascii="Arial" w:hAnsi="Arial" w:cs="Arial"/>
        </w:rPr>
        <w:t>gravimetric</w:t>
      </w:r>
      <w:r w:rsidR="00F06DAC">
        <w:rPr>
          <w:rFonts w:ascii="Arial" w:hAnsi="Arial" w:cs="Arial"/>
        </w:rPr>
        <w:t xml:space="preserve"> water content (GWC), ammonium (NH</w:t>
      </w:r>
      <w:r w:rsidR="00F06DAC" w:rsidRPr="002F511C">
        <w:rPr>
          <w:rFonts w:ascii="Arial" w:hAnsi="Arial" w:cs="Arial"/>
          <w:vertAlign w:val="subscript"/>
        </w:rPr>
        <w:t>4</w:t>
      </w:r>
      <w:r w:rsidR="00E8099C" w:rsidRPr="002F511C">
        <w:rPr>
          <w:rFonts w:ascii="Arial" w:hAnsi="Arial" w:cs="Arial"/>
          <w:vertAlign w:val="superscript"/>
        </w:rPr>
        <w:t>+</w:t>
      </w:r>
      <w:r w:rsidR="00F06DAC">
        <w:rPr>
          <w:rFonts w:ascii="Arial" w:hAnsi="Arial" w:cs="Arial"/>
        </w:rPr>
        <w:t>)</w:t>
      </w:r>
      <w:r w:rsidR="00472190">
        <w:rPr>
          <w:rFonts w:ascii="Arial" w:hAnsi="Arial" w:cs="Arial"/>
        </w:rPr>
        <w:t xml:space="preserve">, </w:t>
      </w:r>
      <w:r w:rsidR="00F06DAC">
        <w:rPr>
          <w:rFonts w:ascii="Arial" w:hAnsi="Arial" w:cs="Arial"/>
        </w:rPr>
        <w:t>nitrate (NO</w:t>
      </w:r>
      <w:r w:rsidR="00F06DAC" w:rsidRPr="002F511C">
        <w:rPr>
          <w:rFonts w:ascii="Arial" w:hAnsi="Arial" w:cs="Arial"/>
          <w:vertAlign w:val="subscript"/>
        </w:rPr>
        <w:t>3</w:t>
      </w:r>
      <w:r w:rsidR="00E8099C" w:rsidRPr="002F511C">
        <w:rPr>
          <w:rFonts w:ascii="Arial" w:hAnsi="Arial" w:cs="Arial"/>
          <w:vertAlign w:val="superscript"/>
        </w:rPr>
        <w:t>-</w:t>
      </w:r>
      <w:r w:rsidR="00F06DAC">
        <w:rPr>
          <w:rFonts w:ascii="Arial" w:hAnsi="Arial" w:cs="Arial"/>
        </w:rPr>
        <w:t>)</w:t>
      </w:r>
      <w:r w:rsidR="00472190">
        <w:rPr>
          <w:rFonts w:ascii="Arial" w:hAnsi="Arial" w:cs="Arial"/>
        </w:rPr>
        <w:t xml:space="preserve">, </w:t>
      </w:r>
      <w:r w:rsidR="00E63C46">
        <w:rPr>
          <w:rFonts w:ascii="Arial" w:hAnsi="Arial" w:cs="Arial"/>
        </w:rPr>
        <w:t>and on</w:t>
      </w:r>
      <w:r w:rsidR="00472190">
        <w:rPr>
          <w:rFonts w:ascii="Arial" w:hAnsi="Arial" w:cs="Arial"/>
        </w:rPr>
        <w:t xml:space="preserve"> average N2O flux </w:t>
      </w:r>
      <w:r>
        <w:rPr>
          <w:rFonts w:ascii="Arial" w:hAnsi="Arial" w:cs="Arial"/>
        </w:rPr>
        <w:t xml:space="preserve">was tested </w:t>
      </w:r>
      <w:r w:rsidRPr="00157A05">
        <w:rPr>
          <w:rFonts w:ascii="Arial" w:hAnsi="Arial" w:cs="Arial"/>
        </w:rPr>
        <w:t>by</w:t>
      </w:r>
      <w:r>
        <w:rPr>
          <w:rFonts w:ascii="Arial" w:hAnsi="Arial" w:cs="Arial"/>
        </w:rPr>
        <w:t xml:space="preserve"> three-way repeated</w:t>
      </w:r>
      <w:r w:rsidR="003B4001">
        <w:rPr>
          <w:rFonts w:ascii="Arial" w:hAnsi="Arial" w:cs="Arial"/>
        </w:rPr>
        <w:t>-</w:t>
      </w:r>
      <w:r>
        <w:rPr>
          <w:rFonts w:ascii="Arial" w:hAnsi="Arial" w:cs="Arial"/>
        </w:rPr>
        <w:t>measures analysis of variance (ANOVA) using</w:t>
      </w:r>
      <w:r w:rsidR="0039192B">
        <w:rPr>
          <w:rFonts w:ascii="Arial" w:hAnsi="Arial" w:cs="Arial"/>
        </w:rPr>
        <w:t xml:space="preserve"> the </w:t>
      </w:r>
      <w:r w:rsidR="0039192B" w:rsidRPr="0039192B">
        <w:rPr>
          <w:rFonts w:ascii="Arial" w:hAnsi="Arial" w:cs="Arial"/>
          <w:i/>
          <w:iCs/>
        </w:rPr>
        <w:t>anova_test</w:t>
      </w:r>
      <w:r w:rsidR="0039192B">
        <w:rPr>
          <w:rFonts w:ascii="Arial" w:hAnsi="Arial" w:cs="Arial"/>
        </w:rPr>
        <w:t xml:space="preserve"> function in</w:t>
      </w:r>
      <w:r>
        <w:rPr>
          <w:rFonts w:ascii="Arial" w:hAnsi="Arial" w:cs="Arial"/>
        </w:rPr>
        <w:t xml:space="preserve"> the rstatix package (v.0.7.2) </w:t>
      </w:r>
      <w:r w:rsidRPr="00157A05">
        <w:rPr>
          <w:rFonts w:ascii="Arial" w:hAnsi="Arial" w:cs="Arial"/>
        </w:rPr>
        <w:t>(</w:t>
      </w:r>
      <w:r w:rsidRPr="00F87F67">
        <w:rPr>
          <w:rFonts w:ascii="Arial" w:hAnsi="Arial" w:cs="Arial"/>
          <w:rPrChange w:id="303" w:author="Ari Fina Bintarti" w:date="2024-05-24T16:55:00Z">
            <w:rPr>
              <w:rFonts w:ascii="Arial" w:hAnsi="Arial" w:cs="Arial"/>
              <w:highlight w:val="yellow"/>
            </w:rPr>
          </w:rPrChange>
        </w:rPr>
        <w:t>Kassambara, 2023</w:t>
      </w:r>
      <w:r w:rsidRPr="00F87F67">
        <w:rPr>
          <w:rFonts w:ascii="Arial" w:hAnsi="Arial" w:cs="Arial"/>
        </w:rPr>
        <w:t>).</w:t>
      </w:r>
      <w:r>
        <w:rPr>
          <w:rFonts w:ascii="Arial" w:hAnsi="Arial" w:cs="Arial"/>
        </w:rPr>
        <w:t xml:space="preserve"> </w:t>
      </w:r>
      <w:r w:rsidRPr="00157A05">
        <w:rPr>
          <w:rFonts w:ascii="Arial" w:hAnsi="Arial" w:cs="Arial"/>
        </w:rPr>
        <w:t>We identified any outliers and verified the normality and homoscedasticity of the data using Saphiro-Wilk and Levene’s test, respectively</w:t>
      </w:r>
      <w:r w:rsidR="00453817">
        <w:rPr>
          <w:rFonts w:ascii="Arial" w:hAnsi="Arial" w:cs="Arial"/>
        </w:rPr>
        <w:t>,</w:t>
      </w:r>
      <w:r w:rsidRPr="00157A05">
        <w:rPr>
          <w:rFonts w:ascii="Arial" w:hAnsi="Arial" w:cs="Arial"/>
        </w:rPr>
        <w:t xml:space="preserve"> </w:t>
      </w:r>
      <w:r w:rsidR="00284B5F">
        <w:rPr>
          <w:rFonts w:ascii="Arial" w:hAnsi="Arial" w:cs="Arial"/>
        </w:rPr>
        <w:t>implemented in</w:t>
      </w:r>
      <w:r w:rsidR="00284B5F" w:rsidRPr="00157A05">
        <w:rPr>
          <w:rFonts w:ascii="Arial" w:hAnsi="Arial" w:cs="Arial"/>
        </w:rPr>
        <w:t xml:space="preserve"> </w:t>
      </w:r>
      <w:r w:rsidRPr="00157A05">
        <w:rPr>
          <w:rFonts w:ascii="Arial" w:hAnsi="Arial" w:cs="Arial"/>
        </w:rPr>
        <w:t>the rstatix package</w:t>
      </w:r>
      <w:r>
        <w:rPr>
          <w:rFonts w:ascii="Arial" w:hAnsi="Arial" w:cs="Arial"/>
        </w:rPr>
        <w:t>.</w:t>
      </w:r>
      <w:r w:rsidR="00B55D4C">
        <w:rPr>
          <w:rFonts w:ascii="Arial" w:hAnsi="Arial" w:cs="Arial"/>
        </w:rPr>
        <w:t xml:space="preserve"> </w:t>
      </w:r>
      <w:r w:rsidR="00472190">
        <w:rPr>
          <w:rFonts w:ascii="Arial" w:hAnsi="Arial" w:cs="Arial"/>
        </w:rPr>
        <w:t>Data transformation of the r</w:t>
      </w:r>
      <w:r w:rsidR="00B55D4C">
        <w:rPr>
          <w:rFonts w:ascii="Arial" w:hAnsi="Arial" w:cs="Arial"/>
        </w:rPr>
        <w:t>esponse variables w</w:t>
      </w:r>
      <w:r w:rsidR="00230937">
        <w:rPr>
          <w:rFonts w:ascii="Arial" w:hAnsi="Arial" w:cs="Arial"/>
        </w:rPr>
        <w:t>as</w:t>
      </w:r>
      <w:r w:rsidR="00472190">
        <w:rPr>
          <w:rFonts w:ascii="Arial" w:hAnsi="Arial" w:cs="Arial"/>
        </w:rPr>
        <w:t xml:space="preserve"> performed when </w:t>
      </w:r>
      <w:r w:rsidR="00DB1FE4">
        <w:rPr>
          <w:rFonts w:ascii="Arial" w:hAnsi="Arial" w:cs="Arial"/>
        </w:rPr>
        <w:t>necessary,</w:t>
      </w:r>
      <w:r w:rsidR="00472190">
        <w:rPr>
          <w:rFonts w:ascii="Arial" w:hAnsi="Arial" w:cs="Arial"/>
        </w:rPr>
        <w:t xml:space="preserve"> using</w:t>
      </w:r>
      <w:r w:rsidR="00B55D4C">
        <w:rPr>
          <w:rFonts w:ascii="Arial" w:hAnsi="Arial" w:cs="Arial"/>
        </w:rPr>
        <w:t xml:space="preserve"> log</w:t>
      </w:r>
      <w:r w:rsidR="00DB1FE4">
        <w:rPr>
          <w:rFonts w:ascii="Arial" w:hAnsi="Arial" w:cs="Arial"/>
        </w:rPr>
        <w:t xml:space="preserve"> or cube root transformation</w:t>
      </w:r>
      <w:r w:rsidR="00B55D4C">
        <w:rPr>
          <w:rFonts w:ascii="Arial" w:hAnsi="Arial" w:cs="Arial"/>
        </w:rPr>
        <w:t xml:space="preserve">. </w:t>
      </w:r>
      <w:r w:rsidR="009B7CAE">
        <w:rPr>
          <w:rFonts w:ascii="Arial" w:hAnsi="Arial" w:cs="Arial"/>
        </w:rPr>
        <w:t>The d</w:t>
      </w:r>
      <w:r w:rsidR="0007341E" w:rsidRPr="00157A05">
        <w:rPr>
          <w:rFonts w:ascii="Arial" w:hAnsi="Arial" w:cs="Arial"/>
        </w:rPr>
        <w:t>ifference</w:t>
      </w:r>
      <w:r w:rsidR="00A71ABC">
        <w:rPr>
          <w:rFonts w:ascii="Arial" w:hAnsi="Arial" w:cs="Arial"/>
        </w:rPr>
        <w:t xml:space="preserve"> </w:t>
      </w:r>
      <w:r>
        <w:rPr>
          <w:rFonts w:ascii="Arial" w:hAnsi="Arial" w:cs="Arial"/>
        </w:rPr>
        <w:t>within</w:t>
      </w:r>
      <w:r w:rsidR="0007341E" w:rsidRPr="00157A05">
        <w:rPr>
          <w:rFonts w:ascii="Arial" w:hAnsi="Arial" w:cs="Arial"/>
        </w:rPr>
        <w:t xml:space="preserve"> </w:t>
      </w:r>
      <w:r>
        <w:rPr>
          <w:rFonts w:ascii="Arial" w:hAnsi="Arial" w:cs="Arial"/>
        </w:rPr>
        <w:t>or between groups</w:t>
      </w:r>
      <w:r w:rsidR="00CB2DF6" w:rsidRPr="00157A05">
        <w:rPr>
          <w:rFonts w:ascii="Arial" w:hAnsi="Arial" w:cs="Arial"/>
        </w:rPr>
        <w:t xml:space="preserve"> </w:t>
      </w:r>
      <w:r w:rsidR="00EE5004" w:rsidRPr="00157A05">
        <w:rPr>
          <w:rFonts w:ascii="Arial" w:hAnsi="Arial" w:cs="Arial"/>
        </w:rPr>
        <w:t>was conducted</w:t>
      </w:r>
      <w:r w:rsidR="001F6783" w:rsidRPr="00157A05">
        <w:rPr>
          <w:rFonts w:ascii="Arial" w:hAnsi="Arial" w:cs="Arial"/>
        </w:rPr>
        <w:t xml:space="preserve"> </w:t>
      </w:r>
      <w:r w:rsidR="00EE5004" w:rsidRPr="00157A05">
        <w:rPr>
          <w:rFonts w:ascii="Arial" w:hAnsi="Arial" w:cs="Arial"/>
        </w:rPr>
        <w:t>by pairwise comparisons using the estimated marginal means</w:t>
      </w:r>
      <w:r w:rsidR="000A5726" w:rsidRPr="00157A05">
        <w:rPr>
          <w:rFonts w:ascii="Arial" w:hAnsi="Arial" w:cs="Arial"/>
        </w:rPr>
        <w:t xml:space="preserve"> (</w:t>
      </w:r>
      <w:r w:rsidR="001C63A5">
        <w:rPr>
          <w:rFonts w:ascii="Arial" w:hAnsi="Arial" w:cs="Arial"/>
          <w:i/>
          <w:iCs/>
        </w:rPr>
        <w:t>P</w:t>
      </w:r>
      <w:r w:rsidR="000A5726" w:rsidRPr="00157A05">
        <w:rPr>
          <w:rFonts w:ascii="Arial" w:hAnsi="Arial" w:cs="Arial"/>
        </w:rPr>
        <w:t xml:space="preserve"> value ≤ 0.05)</w:t>
      </w:r>
      <w:r w:rsidR="00EE5004" w:rsidRPr="00157A05">
        <w:rPr>
          <w:rFonts w:ascii="Arial" w:hAnsi="Arial" w:cs="Arial"/>
        </w:rPr>
        <w:t xml:space="preserve"> with the rstatix package </w:t>
      </w:r>
      <w:r w:rsidR="00CB2DF6" w:rsidRPr="00157A05">
        <w:rPr>
          <w:rFonts w:ascii="Arial" w:hAnsi="Arial" w:cs="Arial"/>
        </w:rPr>
        <w:t xml:space="preserve">using </w:t>
      </w:r>
      <w:r w:rsidR="000A5726" w:rsidRPr="00157A05">
        <w:rPr>
          <w:rFonts w:ascii="Arial" w:hAnsi="Arial" w:cs="Arial"/>
        </w:rPr>
        <w:t xml:space="preserve">the </w:t>
      </w:r>
      <w:r w:rsidR="00CB2DF6" w:rsidRPr="0039192B">
        <w:rPr>
          <w:rFonts w:ascii="Arial" w:hAnsi="Arial" w:cs="Arial"/>
          <w:i/>
          <w:iCs/>
        </w:rPr>
        <w:t>emmeans_test</w:t>
      </w:r>
      <w:r w:rsidR="00CB2DF6" w:rsidRPr="00157A05">
        <w:rPr>
          <w:rFonts w:ascii="Arial" w:hAnsi="Arial" w:cs="Arial"/>
        </w:rPr>
        <w:t xml:space="preserve"> function</w:t>
      </w:r>
      <w:r w:rsidR="001F6783" w:rsidRPr="00157A05">
        <w:rPr>
          <w:rFonts w:ascii="Arial" w:hAnsi="Arial" w:cs="Arial"/>
        </w:rPr>
        <w:t xml:space="preserve"> (Kassambara, 2023).</w:t>
      </w:r>
      <w:r w:rsidR="00CB2DF6" w:rsidRPr="00157A05">
        <w:rPr>
          <w:rFonts w:ascii="Arial" w:hAnsi="Arial" w:cs="Arial"/>
        </w:rPr>
        <w:t xml:space="preserve"> The </w:t>
      </w:r>
      <w:r w:rsidR="00726A65" w:rsidRPr="00157A05">
        <w:rPr>
          <w:rFonts w:ascii="Arial" w:hAnsi="Arial" w:cs="Arial"/>
        </w:rPr>
        <w:t xml:space="preserve">raw </w:t>
      </w:r>
      <w:r w:rsidR="00B851AA">
        <w:rPr>
          <w:rFonts w:ascii="Arial" w:hAnsi="Arial" w:cs="Arial"/>
          <w:i/>
          <w:iCs/>
        </w:rPr>
        <w:t>P</w:t>
      </w:r>
      <w:r w:rsidR="000A5726" w:rsidRPr="00157A05">
        <w:rPr>
          <w:rFonts w:ascii="Arial" w:hAnsi="Arial" w:cs="Arial"/>
        </w:rPr>
        <w:t xml:space="preserve"> </w:t>
      </w:r>
      <w:r w:rsidR="00726A65" w:rsidRPr="00157A05">
        <w:rPr>
          <w:rFonts w:ascii="Arial" w:hAnsi="Arial" w:cs="Arial"/>
        </w:rPr>
        <w:t xml:space="preserve">values were corrected using </w:t>
      </w:r>
      <w:r w:rsidR="00D26FB9" w:rsidRPr="00157A05">
        <w:rPr>
          <w:rFonts w:ascii="Arial" w:hAnsi="Arial" w:cs="Arial"/>
        </w:rPr>
        <w:t>the Benjamini-Hochberg method</w:t>
      </w:r>
      <w:r w:rsidR="007E7820">
        <w:rPr>
          <w:rFonts w:ascii="Arial" w:hAnsi="Arial" w:cs="Arial"/>
        </w:rPr>
        <w:t xml:space="preserve"> </w:t>
      </w:r>
      <w:r w:rsidR="007E7820">
        <w:rPr>
          <w:rFonts w:ascii="Arial" w:hAnsi="Arial" w:cs="Arial"/>
        </w:rPr>
        <w:fldChar w:fldCharType="begin"/>
      </w:r>
      <w:r w:rsidR="00C134B8">
        <w:rPr>
          <w:rFonts w:ascii="Arial" w:hAnsi="Arial" w:cs="Arial"/>
        </w:rPr>
        <w:instrText xml:space="preserve"> ADDIN ZOTERO_ITEM CSL_CITATION {"citationID":"K9hlkyPF","properties":{"formattedCitation":"(Benjamini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7E7820">
        <w:rPr>
          <w:rFonts w:ascii="Arial" w:hAnsi="Arial" w:cs="Arial"/>
        </w:rPr>
        <w:fldChar w:fldCharType="separate"/>
      </w:r>
      <w:r w:rsidR="00C134B8">
        <w:rPr>
          <w:rFonts w:ascii="Arial" w:hAnsi="Arial" w:cs="Arial"/>
          <w:noProof/>
        </w:rPr>
        <w:t>(Benjamini &amp; Hochberg, 1995)</w:t>
      </w:r>
      <w:r w:rsidR="007E7820">
        <w:rPr>
          <w:rFonts w:ascii="Arial" w:hAnsi="Arial" w:cs="Arial"/>
        </w:rPr>
        <w:fldChar w:fldCharType="end"/>
      </w:r>
      <w:r w:rsidR="00D26FB9" w:rsidRPr="00157A05">
        <w:rPr>
          <w:rFonts w:ascii="Arial" w:hAnsi="Arial" w:cs="Arial"/>
        </w:rPr>
        <w:t>.</w:t>
      </w:r>
    </w:p>
    <w:p w14:paraId="6E894551" w14:textId="77777777" w:rsidR="000A085A" w:rsidRDefault="000A085A">
      <w:pPr>
        <w:spacing w:after="0" w:line="480" w:lineRule="auto"/>
        <w:ind w:firstLine="360"/>
        <w:jc w:val="both"/>
        <w:rPr>
          <w:ins w:id="304" w:author="Ari Fina Bintarti" w:date="2024-05-24T10:00:00Z"/>
          <w:rFonts w:ascii="Arial" w:hAnsi="Arial" w:cs="Arial"/>
        </w:rPr>
        <w:pPrChange w:id="305" w:author="Ari Fina Bintarti" w:date="2024-05-24T10:00:00Z">
          <w:pPr>
            <w:spacing w:after="0" w:line="480" w:lineRule="auto"/>
            <w:ind w:firstLine="720"/>
            <w:jc w:val="both"/>
          </w:pPr>
        </w:pPrChange>
      </w:pPr>
    </w:p>
    <w:p w14:paraId="2DA1E0D6" w14:textId="278F4F91" w:rsidR="000043B3" w:rsidDel="000A085A" w:rsidRDefault="00A71ABC" w:rsidP="000A085A">
      <w:pPr>
        <w:spacing w:after="0" w:line="480" w:lineRule="auto"/>
        <w:ind w:firstLine="360"/>
        <w:jc w:val="both"/>
        <w:rPr>
          <w:del w:id="306" w:author="Ari Fina Bintarti" w:date="2024-05-24T10:00:00Z"/>
          <w:rFonts w:ascii="Arial" w:hAnsi="Arial" w:cs="Arial"/>
        </w:rPr>
      </w:pPr>
      <w:r>
        <w:rPr>
          <w:rFonts w:ascii="Arial" w:hAnsi="Arial" w:cs="Arial"/>
          <w:color w:val="000000"/>
          <w:lang w:val="en-GB"/>
        </w:rPr>
        <w:t>T</w:t>
      </w:r>
      <w:r w:rsidR="00C317B0">
        <w:rPr>
          <w:rFonts w:ascii="Arial" w:hAnsi="Arial" w:cs="Arial"/>
          <w:color w:val="000000"/>
          <w:lang w:val="en-GB"/>
        </w:rPr>
        <w:t>he</w:t>
      </w:r>
      <w:r>
        <w:rPr>
          <w:rFonts w:ascii="Arial" w:hAnsi="Arial" w:cs="Arial"/>
          <w:color w:val="000000"/>
          <w:lang w:val="en-GB"/>
        </w:rPr>
        <w:t xml:space="preserve"> </w:t>
      </w:r>
      <w:r w:rsidRPr="00A71ABC">
        <w:rPr>
          <w:rFonts w:ascii="Arial" w:hAnsi="Arial" w:cs="Arial"/>
          <w:i/>
          <w:iCs/>
          <w:color w:val="000000"/>
          <w:lang w:val="en-GB"/>
        </w:rPr>
        <w:t>amoA</w:t>
      </w:r>
      <w:r>
        <w:rPr>
          <w:rFonts w:ascii="Arial" w:hAnsi="Arial" w:cs="Arial"/>
          <w:color w:val="000000"/>
          <w:lang w:val="en-GB"/>
        </w:rPr>
        <w:t>/</w:t>
      </w:r>
      <w:r w:rsidR="00C317B0">
        <w:rPr>
          <w:rFonts w:ascii="Arial" w:hAnsi="Arial" w:cs="Arial"/>
          <w:color w:val="000000"/>
          <w:lang w:val="en-GB"/>
        </w:rPr>
        <w:t>16S rRNA gene</w:t>
      </w:r>
      <w:r>
        <w:rPr>
          <w:rFonts w:ascii="Arial" w:hAnsi="Arial" w:cs="Arial"/>
          <w:color w:val="000000"/>
          <w:lang w:val="en-GB"/>
        </w:rPr>
        <w:t xml:space="preserve"> ratio as well as the abundance of the total bacteria (16S rRNA) </w:t>
      </w:r>
      <w:r w:rsidR="00772852">
        <w:rPr>
          <w:rFonts w:ascii="Arial" w:hAnsi="Arial" w:cs="Arial"/>
          <w:color w:val="000000"/>
          <w:lang w:val="en-GB"/>
        </w:rPr>
        <w:t xml:space="preserve">in bulk soil </w:t>
      </w:r>
      <w:r w:rsidR="00630A62">
        <w:rPr>
          <w:rFonts w:ascii="Arial" w:hAnsi="Arial" w:cs="Arial"/>
          <w:color w:val="000000"/>
          <w:lang w:val="en-GB"/>
        </w:rPr>
        <w:t xml:space="preserve">were tested by </w:t>
      </w:r>
      <w:r w:rsidR="00630A62" w:rsidRPr="00157A05">
        <w:rPr>
          <w:rFonts w:ascii="Arial" w:hAnsi="Arial" w:cs="Arial"/>
        </w:rPr>
        <w:t>fitting the linear mixed-effects model (LMM) using the lmerTest package (v.3.1.3)</w:t>
      </w:r>
      <w:r w:rsidR="00630A62">
        <w:rPr>
          <w:rFonts w:ascii="Arial" w:hAnsi="Arial" w:cs="Arial"/>
        </w:rPr>
        <w:t>, with</w:t>
      </w:r>
      <w:r w:rsidR="008B5BF1">
        <w:rPr>
          <w:rFonts w:ascii="Arial" w:hAnsi="Arial" w:cs="Arial"/>
        </w:rPr>
        <w:t xml:space="preserve"> </w:t>
      </w:r>
      <w:r w:rsidR="00630A62">
        <w:rPr>
          <w:rFonts w:ascii="Arial" w:hAnsi="Arial" w:cs="Arial"/>
        </w:rPr>
        <w:t>drought</w:t>
      </w:r>
      <w:r w:rsidR="00FE773A">
        <w:rPr>
          <w:rFonts w:ascii="Arial" w:hAnsi="Arial" w:cs="Arial"/>
        </w:rPr>
        <w:t xml:space="preserve"> (</w:t>
      </w:r>
      <w:ins w:id="307" w:author="Ari Fina Bintarti" w:date="2024-05-24T12:32:00Z">
        <w:r w:rsidR="0002113B">
          <w:rPr>
            <w:rFonts w:ascii="Arial" w:hAnsi="Arial" w:cs="Arial"/>
          </w:rPr>
          <w:t>D</w:t>
        </w:r>
      </w:ins>
      <w:del w:id="308" w:author="Ari Fina Bintarti" w:date="2024-05-24T12:32:00Z">
        <w:r w:rsidR="00FE773A" w:rsidDel="0002113B">
          <w:rPr>
            <w:rFonts w:ascii="Arial" w:hAnsi="Arial" w:cs="Arial"/>
          </w:rPr>
          <w:delText>I</w:delText>
        </w:r>
      </w:del>
      <w:r w:rsidR="00FE773A">
        <w:rPr>
          <w:rFonts w:ascii="Arial" w:hAnsi="Arial" w:cs="Arial"/>
        </w:rPr>
        <w:t>)</w:t>
      </w:r>
      <w:r w:rsidR="00630A62">
        <w:rPr>
          <w:rFonts w:ascii="Arial" w:hAnsi="Arial" w:cs="Arial"/>
        </w:rPr>
        <w:t>, cropping system</w:t>
      </w:r>
      <w:r w:rsidR="00FE773A">
        <w:rPr>
          <w:rFonts w:ascii="Arial" w:hAnsi="Arial" w:cs="Arial"/>
        </w:rPr>
        <w:t xml:space="preserve"> (C)</w:t>
      </w:r>
      <w:r w:rsidR="00630A62">
        <w:rPr>
          <w:rFonts w:ascii="Arial" w:hAnsi="Arial" w:cs="Arial"/>
        </w:rPr>
        <w:t>, and sampling date (</w:t>
      </w:r>
      <w:ins w:id="309" w:author="Ari Fina Bintarti" w:date="2024-05-24T12:32:00Z">
        <w:r w:rsidR="0002113B">
          <w:rPr>
            <w:rFonts w:ascii="Arial" w:hAnsi="Arial" w:cs="Arial"/>
          </w:rPr>
          <w:t>T</w:t>
        </w:r>
      </w:ins>
      <w:del w:id="310" w:author="Ari Fina Bintarti" w:date="2024-05-24T12:32:00Z">
        <w:r w:rsidR="00FE773A" w:rsidDel="0002113B">
          <w:rPr>
            <w:rFonts w:ascii="Arial" w:hAnsi="Arial" w:cs="Arial"/>
          </w:rPr>
          <w:delText>D</w:delText>
        </w:r>
      </w:del>
      <w:r w:rsidR="00630A62">
        <w:rPr>
          <w:rFonts w:ascii="Arial" w:hAnsi="Arial" w:cs="Arial"/>
        </w:rPr>
        <w:t xml:space="preserve">) as the fixed </w:t>
      </w:r>
      <w:r w:rsidR="003D4FC1">
        <w:rPr>
          <w:rFonts w:ascii="Arial" w:hAnsi="Arial" w:cs="Arial"/>
        </w:rPr>
        <w:t>effects</w:t>
      </w:r>
      <w:r w:rsidR="00630A62">
        <w:rPr>
          <w:rFonts w:ascii="Arial" w:hAnsi="Arial" w:cs="Arial"/>
        </w:rPr>
        <w:t xml:space="preserve">, while block and its combination with sampling date as the random factor to allow </w:t>
      </w:r>
      <w:r w:rsidR="00630A62">
        <w:rPr>
          <w:rFonts w:ascii="Arial" w:hAnsi="Arial" w:cs="Arial"/>
        </w:rPr>
        <w:lastRenderedPageBreak/>
        <w:t>intercept to vary among block within time</w:t>
      </w:r>
      <w:r w:rsidR="00C9796A">
        <w:rPr>
          <w:rFonts w:ascii="Arial" w:hAnsi="Arial" w:cs="Arial"/>
        </w:rPr>
        <w:t xml:space="preserve"> </w:t>
      </w:r>
      <w:r w:rsidR="00C9796A">
        <w:rPr>
          <w:rFonts w:ascii="Arial" w:hAnsi="Arial" w:cs="Arial"/>
        </w:rPr>
        <w:fldChar w:fldCharType="begin"/>
      </w:r>
      <w:r w:rsidR="00C9796A">
        <w:rPr>
          <w:rFonts w:ascii="Arial" w:hAnsi="Arial" w:cs="Arial"/>
        </w:rPr>
        <w:instrText xml:space="preserve"> ADDIN ZOTERO_ITEM CSL_CITATION {"citationID":"ZQz4AtA1","properties":{"formattedCitation":"(Kuznetsova et al., 2017)","plainCitation":"(Kuznetsova et al., 2017)","noteIndex":0},"citationItems":[{"id":503,"uris":["http://zotero.org/users/local/4LgJUJlW/items/6GTPGUIQ"],"itemData":{"id":503,"type":"article-journal","abstract":"One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ﬁxed e</w:instrText>
      </w:r>
      <w:r w:rsidR="00C9796A">
        <w:rPr>
          <w:rFonts w:ascii="Cambria Math" w:hAnsi="Cambria Math" w:cs="Cambria Math"/>
        </w:rPr>
        <w:instrText>ﬀ</w:instrText>
      </w:r>
      <w:r w:rsidR="00C9796A">
        <w:rPr>
          <w:rFonts w:ascii="Arial" w:hAnsi="Arial" w:cs="Arial"/>
        </w:rPr>
        <w:instrText>ects. We have implemented the Satterthwaite’s method for approximating degrees of freedom for the t and F tests. We have also implemented the construction of Type I–III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nonsigniﬁcant e</w:instrText>
      </w:r>
      <w:r w:rsidR="00C9796A">
        <w:rPr>
          <w:rFonts w:ascii="Cambria Math" w:hAnsi="Cambria Math" w:cs="Cambria Math"/>
        </w:rPr>
        <w:instrText>ﬀ</w:instrText>
      </w:r>
      <w:r w:rsidR="00C9796A">
        <w:rPr>
          <w:rFonts w:ascii="Arial" w:hAnsi="Arial" w:cs="Arial"/>
        </w:rPr>
        <w:instrText xml:space="preserve">ects – both random and ﬁxed, calculation of population means and multiple comparison tests together with plot facilities are provided by the package as well.","container-title":"Journal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B."}],"accessed":{"date-parts":[["2024",5,13]]},"issued":{"date-parts":[["2017"]]}}}],"schema":"https://github.com/citation-style-language/schema/raw/master/csl-citation.json"} </w:instrText>
      </w:r>
      <w:r w:rsidR="00C9796A">
        <w:rPr>
          <w:rFonts w:ascii="Arial" w:hAnsi="Arial" w:cs="Arial"/>
        </w:rPr>
        <w:fldChar w:fldCharType="separate"/>
      </w:r>
      <w:r w:rsidR="00C9796A">
        <w:rPr>
          <w:rFonts w:ascii="Arial" w:hAnsi="Arial" w:cs="Arial"/>
          <w:noProof/>
        </w:rPr>
        <w:t>(Kuznetsova et al., 2017)</w:t>
      </w:r>
      <w:r w:rsidR="00C9796A">
        <w:rPr>
          <w:rFonts w:ascii="Arial" w:hAnsi="Arial" w:cs="Arial"/>
        </w:rPr>
        <w:fldChar w:fldCharType="end"/>
      </w:r>
      <w:r w:rsidR="00630A62" w:rsidRPr="00157A05">
        <w:rPr>
          <w:rFonts w:ascii="Arial" w:hAnsi="Arial" w:cs="Arial"/>
        </w:rPr>
        <w:t>.</w:t>
      </w:r>
      <w:r w:rsidR="00BA0583">
        <w:rPr>
          <w:rFonts w:ascii="Arial" w:hAnsi="Arial" w:cs="Arial"/>
        </w:rPr>
        <w:t xml:space="preserve"> </w:t>
      </w:r>
      <w:r w:rsidR="0022090A">
        <w:rPr>
          <w:rFonts w:ascii="Arial" w:hAnsi="Arial" w:cs="Arial"/>
        </w:rPr>
        <w:t xml:space="preserve">Gene copy number and its ratio were </w:t>
      </w:r>
      <w:r w:rsidR="004F573D">
        <w:rPr>
          <w:rFonts w:ascii="Arial" w:hAnsi="Arial" w:cs="Arial"/>
        </w:rPr>
        <w:t>log-transfor</w:t>
      </w:r>
      <w:r w:rsidR="0022090A">
        <w:rPr>
          <w:rFonts w:ascii="Arial" w:hAnsi="Arial" w:cs="Arial"/>
        </w:rPr>
        <w:t>med</w:t>
      </w:r>
      <w:r w:rsidR="004F573D">
        <w:rPr>
          <w:rFonts w:ascii="Arial" w:hAnsi="Arial" w:cs="Arial"/>
        </w:rPr>
        <w:t xml:space="preserve"> and arcsine square root</w:t>
      </w:r>
      <w:r w:rsidR="0022090A">
        <w:rPr>
          <w:rFonts w:ascii="Arial" w:hAnsi="Arial" w:cs="Arial"/>
        </w:rPr>
        <w:t>-transformed when necessary</w:t>
      </w:r>
      <w:r w:rsidR="004F573D">
        <w:rPr>
          <w:rFonts w:ascii="Arial" w:hAnsi="Arial" w:cs="Arial"/>
        </w:rPr>
        <w:t>.</w:t>
      </w:r>
      <w:r w:rsidR="00724589">
        <w:rPr>
          <w:rFonts w:ascii="Arial" w:hAnsi="Arial" w:cs="Arial"/>
        </w:rPr>
        <w:t xml:space="preserve"> The residual diagnostic was performed using the DHARMa package</w:t>
      </w:r>
      <w:r w:rsidR="005105B2">
        <w:rPr>
          <w:rFonts w:ascii="Arial" w:hAnsi="Arial" w:cs="Arial"/>
        </w:rPr>
        <w:t xml:space="preserve"> (v.0.4.6)</w:t>
      </w:r>
      <w:r w:rsidR="00724589">
        <w:rPr>
          <w:rFonts w:ascii="Arial" w:hAnsi="Arial" w:cs="Arial"/>
        </w:rPr>
        <w:t xml:space="preserve"> to check the model residual distribution</w:t>
      </w:r>
      <w:r w:rsidR="003D4FC1">
        <w:rPr>
          <w:rFonts w:ascii="Arial" w:hAnsi="Arial" w:cs="Arial"/>
        </w:rPr>
        <w:t xml:space="preserve"> </w:t>
      </w:r>
      <w:r w:rsidR="003D4FC1" w:rsidRPr="00035B28">
        <w:rPr>
          <w:rFonts w:ascii="Arial" w:hAnsi="Arial" w:cs="Arial"/>
        </w:rPr>
        <w:t>(</w:t>
      </w:r>
      <w:r w:rsidR="003D4FC1" w:rsidRPr="00035B28">
        <w:rPr>
          <w:rFonts w:ascii="Arial" w:hAnsi="Arial" w:cs="Arial"/>
          <w:rPrChange w:id="311" w:author="Ari Fina Bintarti" w:date="2024-05-24T16:59:00Z">
            <w:rPr>
              <w:rFonts w:ascii="Arial" w:hAnsi="Arial" w:cs="Arial"/>
              <w:highlight w:val="yellow"/>
            </w:rPr>
          </w:rPrChange>
        </w:rPr>
        <w:t>Hartig, 2019</w:t>
      </w:r>
      <w:r w:rsidR="003D4FC1" w:rsidRPr="00035B28">
        <w:rPr>
          <w:rFonts w:ascii="Arial" w:hAnsi="Arial" w:cs="Arial"/>
        </w:rPr>
        <w:t>)</w:t>
      </w:r>
      <w:r w:rsidR="00724589" w:rsidRPr="00035B28">
        <w:rPr>
          <w:rFonts w:ascii="Arial" w:hAnsi="Arial" w:cs="Arial"/>
        </w:rPr>
        <w:t>.</w:t>
      </w:r>
      <w:r w:rsidR="00754271">
        <w:rPr>
          <w:rFonts w:ascii="Arial" w:hAnsi="Arial" w:cs="Arial"/>
        </w:rPr>
        <w:t xml:space="preserve"> The pairwise comparisons were conducted to assess the difference in </w:t>
      </w:r>
      <w:r w:rsidR="00754271" w:rsidRPr="00754271">
        <w:rPr>
          <w:rFonts w:ascii="Arial" w:hAnsi="Arial" w:cs="Arial"/>
          <w:i/>
          <w:iCs/>
        </w:rPr>
        <w:t>amoA</w:t>
      </w:r>
      <w:r w:rsidR="00754271">
        <w:rPr>
          <w:rFonts w:ascii="Arial" w:hAnsi="Arial" w:cs="Arial"/>
        </w:rPr>
        <w:t xml:space="preserve"> gene abundance between drought and control for each sampling date within each cropping system using </w:t>
      </w:r>
      <w:r w:rsidR="00754271" w:rsidRPr="0039192B">
        <w:rPr>
          <w:rFonts w:ascii="Arial" w:hAnsi="Arial" w:cs="Arial"/>
          <w:i/>
          <w:iCs/>
        </w:rPr>
        <w:t>emmeans_test</w:t>
      </w:r>
      <w:r w:rsidR="00754271">
        <w:rPr>
          <w:rFonts w:ascii="Arial" w:hAnsi="Arial" w:cs="Arial"/>
        </w:rPr>
        <w:t xml:space="preserve"> </w:t>
      </w:r>
      <w:r w:rsidR="00754271" w:rsidRPr="00157A05">
        <w:rPr>
          <w:rFonts w:ascii="Arial" w:hAnsi="Arial" w:cs="Arial"/>
        </w:rPr>
        <w:t>function</w:t>
      </w:r>
      <w:r w:rsidR="00754271">
        <w:rPr>
          <w:rFonts w:ascii="Arial" w:hAnsi="Arial" w:cs="Arial"/>
        </w:rPr>
        <w:t xml:space="preserve"> from the rstatix package</w:t>
      </w:r>
      <w:r w:rsidR="00D700DD">
        <w:rPr>
          <w:rFonts w:ascii="Arial" w:hAnsi="Arial" w:cs="Arial"/>
        </w:rPr>
        <w:t xml:space="preserve"> with the </w:t>
      </w:r>
      <w:r w:rsidR="00D700DD" w:rsidRPr="00157A05">
        <w:rPr>
          <w:rFonts w:ascii="Arial" w:hAnsi="Arial" w:cs="Arial"/>
        </w:rPr>
        <w:t>Benjamini-Hochberg</w:t>
      </w:r>
      <w:r w:rsidR="00D700DD">
        <w:rPr>
          <w:rFonts w:ascii="Arial" w:hAnsi="Arial" w:cs="Arial"/>
        </w:rPr>
        <w:t xml:space="preserve">-adjusted </w:t>
      </w:r>
      <w:r w:rsidR="00D700DD" w:rsidRPr="00D700DD">
        <w:rPr>
          <w:rFonts w:ascii="Arial" w:hAnsi="Arial" w:cs="Arial"/>
          <w:i/>
          <w:iCs/>
        </w:rPr>
        <w:t>P</w:t>
      </w:r>
      <w:r w:rsidR="00D700DD">
        <w:rPr>
          <w:rFonts w:ascii="Arial" w:hAnsi="Arial" w:cs="Arial"/>
        </w:rPr>
        <w:t xml:space="preserve"> value</w:t>
      </w:r>
      <w:r w:rsidR="00C134B8">
        <w:rPr>
          <w:rFonts w:ascii="Arial" w:hAnsi="Arial" w:cs="Arial"/>
        </w:rPr>
        <w:t xml:space="preserve"> </w:t>
      </w:r>
      <w:r w:rsidR="00C134B8">
        <w:rPr>
          <w:rFonts w:ascii="Arial" w:hAnsi="Arial" w:cs="Arial"/>
        </w:rPr>
        <w:fldChar w:fldCharType="begin"/>
      </w:r>
      <w:r w:rsidR="00C134B8">
        <w:rPr>
          <w:rFonts w:ascii="Arial" w:hAnsi="Arial" w:cs="Arial"/>
        </w:rPr>
        <w:instrText xml:space="preserve"> ADDIN ZOTERO_ITEM CSL_CITATION {"citationID":"L5n6E6kT","properties":{"formattedCitation":"(Benjamini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Pr>
          <w:rFonts w:ascii="Arial" w:hAnsi="Arial" w:cs="Arial"/>
        </w:rPr>
        <w:fldChar w:fldCharType="separate"/>
      </w:r>
      <w:r w:rsidR="00C134B8">
        <w:rPr>
          <w:rFonts w:ascii="Arial" w:hAnsi="Arial" w:cs="Arial"/>
          <w:noProof/>
        </w:rPr>
        <w:t>(Benjamini &amp; Hochberg, 1995)</w:t>
      </w:r>
      <w:r w:rsidR="00C134B8">
        <w:rPr>
          <w:rFonts w:ascii="Arial" w:hAnsi="Arial" w:cs="Arial"/>
        </w:rPr>
        <w:fldChar w:fldCharType="end"/>
      </w:r>
      <w:r w:rsidR="00754271">
        <w:rPr>
          <w:rFonts w:ascii="Arial" w:hAnsi="Arial" w:cs="Arial"/>
        </w:rPr>
        <w:t>.</w:t>
      </w:r>
    </w:p>
    <w:p w14:paraId="59498BFB" w14:textId="77777777" w:rsidR="000A085A" w:rsidRPr="00630A62" w:rsidRDefault="000A085A">
      <w:pPr>
        <w:spacing w:after="0" w:line="480" w:lineRule="auto"/>
        <w:ind w:firstLine="360"/>
        <w:jc w:val="both"/>
        <w:rPr>
          <w:ins w:id="312" w:author="Ari Fina Bintarti" w:date="2024-05-24T10:00:00Z"/>
          <w:rFonts w:ascii="Arial" w:hAnsi="Arial" w:cs="Arial"/>
          <w:color w:val="000000"/>
          <w:lang w:val="en-GB"/>
        </w:rPr>
        <w:pPrChange w:id="313" w:author="Ari Fina Bintarti" w:date="2024-05-24T10:00:00Z">
          <w:pPr>
            <w:spacing w:after="0" w:line="480" w:lineRule="auto"/>
            <w:ind w:firstLine="720"/>
            <w:jc w:val="both"/>
          </w:pPr>
        </w:pPrChange>
      </w:pPr>
    </w:p>
    <w:p w14:paraId="363B49EF" w14:textId="21B6FAFE" w:rsidR="000E6204" w:rsidDel="000A085A" w:rsidRDefault="00A45CC7" w:rsidP="000A085A">
      <w:pPr>
        <w:spacing w:after="0" w:line="480" w:lineRule="auto"/>
        <w:ind w:firstLine="360"/>
        <w:jc w:val="both"/>
        <w:rPr>
          <w:del w:id="314" w:author="Ari Fina Bintarti" w:date="2024-05-24T10:01:00Z"/>
          <w:rFonts w:ascii="Arial" w:hAnsi="Arial" w:cs="Arial"/>
        </w:rPr>
      </w:pPr>
      <w:r w:rsidRPr="00157A05">
        <w:rPr>
          <w:rFonts w:ascii="Arial" w:hAnsi="Arial" w:cs="Arial"/>
        </w:rPr>
        <w:t>Beta diversity analysis</w:t>
      </w:r>
      <w:r w:rsidR="000A5726" w:rsidRPr="00157A05">
        <w:rPr>
          <w:rFonts w:ascii="Arial" w:hAnsi="Arial" w:cs="Arial"/>
        </w:rPr>
        <w:t xml:space="preserve"> </w:t>
      </w:r>
      <w:r w:rsidRPr="00157A05">
        <w:rPr>
          <w:rFonts w:ascii="Arial" w:hAnsi="Arial" w:cs="Arial"/>
        </w:rPr>
        <w:t xml:space="preserve">was calculated using Bray-Curtis </w:t>
      </w:r>
      <w:r w:rsidR="000A5726" w:rsidRPr="00157A05">
        <w:rPr>
          <w:rFonts w:ascii="Arial" w:hAnsi="Arial" w:cs="Arial"/>
        </w:rPr>
        <w:t>distances</w:t>
      </w:r>
      <w:r w:rsidR="0039192B">
        <w:rPr>
          <w:rFonts w:ascii="Arial" w:hAnsi="Arial" w:cs="Arial"/>
        </w:rPr>
        <w:t xml:space="preserve"> using </w:t>
      </w:r>
      <w:r w:rsidR="0039192B" w:rsidRPr="0039192B">
        <w:rPr>
          <w:rFonts w:ascii="Arial" w:hAnsi="Arial" w:cs="Arial"/>
          <w:i/>
          <w:iCs/>
        </w:rPr>
        <w:t>vegdist</w:t>
      </w:r>
      <w:r w:rsidR="0039192B">
        <w:rPr>
          <w:rFonts w:ascii="Arial" w:hAnsi="Arial" w:cs="Arial"/>
        </w:rPr>
        <w:t xml:space="preserve"> function in the vegan package</w:t>
      </w:r>
      <w:r w:rsidRPr="00157A05">
        <w:rPr>
          <w:rFonts w:ascii="Arial" w:hAnsi="Arial" w:cs="Arial"/>
        </w:rPr>
        <w:t xml:space="preserve">. </w:t>
      </w:r>
      <w:r w:rsidR="00925BF1">
        <w:rPr>
          <w:rFonts w:ascii="Arial" w:hAnsi="Arial" w:cs="Arial"/>
        </w:rPr>
        <w:t>P</w:t>
      </w:r>
      <w:r w:rsidR="00925BF1" w:rsidRPr="008C3AC6">
        <w:rPr>
          <w:rFonts w:ascii="Arial" w:hAnsi="Arial" w:cs="Arial"/>
        </w:rPr>
        <w:t>ermutational multivariate analysis of variance (PERMANOVA)</w:t>
      </w:r>
      <w:r w:rsidR="00925BF1">
        <w:rPr>
          <w:rFonts w:ascii="Arial" w:hAnsi="Arial" w:cs="Arial"/>
        </w:rPr>
        <w:t xml:space="preserve"> was performed</w:t>
      </w:r>
      <w:r w:rsidR="00925BF1" w:rsidRPr="008C3AC6">
        <w:rPr>
          <w:rFonts w:ascii="Arial" w:hAnsi="Arial" w:cs="Arial"/>
        </w:rPr>
        <w:t xml:space="preserve"> to assess </w:t>
      </w:r>
      <w:r w:rsidR="00925BF1">
        <w:rPr>
          <w:rFonts w:ascii="Arial" w:hAnsi="Arial" w:cs="Arial"/>
        </w:rPr>
        <w:t>the effect of treatments</w:t>
      </w:r>
      <w:r w:rsidR="00925BF1" w:rsidRPr="008C3AC6">
        <w:rPr>
          <w:rFonts w:ascii="Arial" w:hAnsi="Arial" w:cs="Arial"/>
        </w:rPr>
        <w:t xml:space="preserve"> using the </w:t>
      </w:r>
      <w:r w:rsidR="00925BF1" w:rsidRPr="0039192B">
        <w:rPr>
          <w:rFonts w:ascii="Arial" w:hAnsi="Arial" w:cs="Arial"/>
          <w:i/>
          <w:iCs/>
        </w:rPr>
        <w:t>adonis2</w:t>
      </w:r>
      <w:r w:rsidR="00925BF1" w:rsidRPr="008C3AC6">
        <w:rPr>
          <w:rFonts w:ascii="Arial" w:hAnsi="Arial" w:cs="Arial"/>
        </w:rPr>
        <w:t xml:space="preserve"> function of the vegan package. </w:t>
      </w:r>
      <w:r w:rsidR="00D72046">
        <w:rPr>
          <w:rFonts w:ascii="Arial" w:hAnsi="Arial" w:cs="Arial"/>
        </w:rPr>
        <w:t>S</w:t>
      </w:r>
      <w:r w:rsidR="00D72046" w:rsidRPr="00157A05">
        <w:rPr>
          <w:rFonts w:ascii="Arial" w:hAnsi="Arial" w:cs="Arial"/>
        </w:rPr>
        <w:t>imilarities and dissimilarities between groups</w:t>
      </w:r>
      <w:r w:rsidR="00D72046">
        <w:rPr>
          <w:rFonts w:ascii="Arial" w:hAnsi="Arial" w:cs="Arial"/>
        </w:rPr>
        <w:t xml:space="preserve"> were assessed by unconstrained ordination </w:t>
      </w:r>
      <w:r w:rsidRPr="00157A05">
        <w:rPr>
          <w:rFonts w:ascii="Arial" w:hAnsi="Arial" w:cs="Arial"/>
        </w:rPr>
        <w:t xml:space="preserve">using Principal Coordinates Analysis (PCoA) plot </w:t>
      </w:r>
      <w:r w:rsidR="00A64C2E">
        <w:rPr>
          <w:rFonts w:ascii="Arial" w:hAnsi="Arial" w:cs="Arial"/>
        </w:rPr>
        <w:t xml:space="preserve">using the </w:t>
      </w:r>
      <w:r w:rsidR="00A64C2E" w:rsidRPr="00A64C2E">
        <w:rPr>
          <w:rFonts w:ascii="Arial" w:hAnsi="Arial" w:cs="Arial"/>
          <w:i/>
          <w:iCs/>
        </w:rPr>
        <w:t>cmdscale</w:t>
      </w:r>
      <w:r w:rsidR="00A64C2E">
        <w:rPr>
          <w:rFonts w:ascii="Arial" w:hAnsi="Arial" w:cs="Arial"/>
        </w:rPr>
        <w:t xml:space="preserve"> function in the stats package</w:t>
      </w:r>
      <w:r w:rsidR="00393B30">
        <w:rPr>
          <w:rFonts w:ascii="Arial" w:hAnsi="Arial" w:cs="Arial"/>
        </w:rPr>
        <w:t xml:space="preserve"> (</w:t>
      </w:r>
      <w:r w:rsidR="008D218A">
        <w:rPr>
          <w:rFonts w:ascii="Arial" w:hAnsi="Arial" w:cs="Arial"/>
        </w:rPr>
        <w:t>v.4.3.2)</w:t>
      </w:r>
      <w:r w:rsidR="00D02AD3">
        <w:rPr>
          <w:rFonts w:ascii="Arial" w:hAnsi="Arial" w:cs="Arial"/>
        </w:rPr>
        <w:t xml:space="preserve">. We also performed </w:t>
      </w:r>
      <w:r w:rsidR="00D72046">
        <w:rPr>
          <w:rFonts w:ascii="Arial" w:hAnsi="Arial" w:cs="Arial"/>
        </w:rPr>
        <w:t xml:space="preserve">constrained ordination using </w:t>
      </w:r>
      <w:r w:rsidR="00D72046" w:rsidRPr="008C3AC6">
        <w:rPr>
          <w:rFonts w:ascii="Arial" w:hAnsi="Arial" w:cs="Arial"/>
        </w:rPr>
        <w:t>C</w:t>
      </w:r>
      <w:r w:rsidR="00D72046">
        <w:rPr>
          <w:rFonts w:ascii="Arial" w:hAnsi="Arial" w:cs="Arial"/>
        </w:rPr>
        <w:t xml:space="preserve">anonical Analysis of Principal Coordinates based on Discriminant Analysis (CAP) with </w:t>
      </w:r>
      <w:r w:rsidR="00D72046" w:rsidRPr="004307A9">
        <w:rPr>
          <w:rFonts w:ascii="Arial" w:hAnsi="Arial" w:cs="Arial"/>
          <w:i/>
          <w:iCs/>
        </w:rPr>
        <w:t>CAPdiscrim</w:t>
      </w:r>
      <w:r w:rsidR="00D72046">
        <w:rPr>
          <w:rFonts w:ascii="Arial" w:hAnsi="Arial" w:cs="Arial"/>
        </w:rPr>
        <w:t xml:space="preserve"> function in the BiodiversityR package (v.2.15-4) using drought x cropping system as the constraining </w:t>
      </w:r>
      <w:r w:rsidR="00BD79DB">
        <w:rPr>
          <w:rFonts w:ascii="Arial" w:hAnsi="Arial" w:cs="Arial"/>
        </w:rPr>
        <w:t>factor, and</w:t>
      </w:r>
      <w:r w:rsidR="00D02AD3">
        <w:rPr>
          <w:rFonts w:ascii="Arial" w:hAnsi="Arial" w:cs="Arial"/>
        </w:rPr>
        <w:t xml:space="preserve"> estimating the classification success by permuting the distance matrix for 9999 times</w:t>
      </w:r>
      <w:r w:rsidR="00BD79DB">
        <w:rPr>
          <w:rFonts w:ascii="Arial" w:hAnsi="Arial" w:cs="Arial"/>
        </w:rPr>
        <w:t xml:space="preserve"> </w:t>
      </w:r>
      <w:r w:rsidR="00BD79DB">
        <w:rPr>
          <w:rFonts w:ascii="Arial" w:hAnsi="Arial" w:cs="Arial"/>
        </w:rPr>
        <w:fldChar w:fldCharType="begin"/>
      </w:r>
      <w:r w:rsidR="00BD79DB">
        <w:rPr>
          <w:rFonts w:ascii="Arial" w:hAnsi="Arial" w:cs="Arial"/>
        </w:rPr>
        <w:instrText xml:space="preserve"> ADDIN ZOTERO_ITEM CSL_CITATION {"citationID":"vtZumM5X","properties":{"formattedCitation":"(Anderson &amp; Willis, 2003; Legendre &amp; Anderson, 1999)","plainCitation":"(Anderson &amp; Willis, 2003; Legendre &amp; Anderson, 1999)","noteIndex":0},"citationItems":[{"id":505,"uris":["http://zotero.org/users/local/4LgJUJlW/items/HX63HDZQ"],"itemData":{"id":505,"type":"article-journal","abstract":"A ﬂexible method is needed for constrained ordination on the basis of any distance or dissimilarity measure, which will display a cloud of multivariate points by reference to a speciﬁc a priori hypothesis. We suggest the use of principal coordinate analysis (PCO, metric MDS), followed by either a canonical discriminant analysis (CDA, when the hypothesis concerns groups) or a canonical correlation analysis (CCorA, when the hypothesis concerns relationships with environmental or other variables), to provide a ﬂexible and meaningful constrained ordination of ecological species abundance data. Called ‘‘CAP’’ for ‘‘Canonical Analysis of Principal coordinates,’’ this method will allow a constrained ordination to be done on the basis of any distance or dissimilarity measure. We describe CAP in detail, including how it can uncover patterns that are masked in an unconstrained MDS ordination. Canonical tests using permutations are also given, and we show how the method can be used (1) to place a new observation into the canonical space using only interpoint dissimilarities, (2) to classify observations and obtain misclassiﬁcation or residual errors, and (3) to correlate the original variables with patterns on canonical plots. Misclassiﬁcation error or residual error is used to obtain a non-arbitrary decision concerning the appropriate dimensionality of the response data cloud (number of PCO axes) for the ensuing canonical analysis. We suggest that a CAP ordination and an unconstrained ordination, such as MDS, together will provide important information for meaningful multivariate analyses of ecological data by reference to explicit a priori hypotheses.","container-title":"Ecology","DOI":"10.1890/0012-9658(2003)084[0511:CAOPCA]2.0.CO;2","ISSN":"0012-9658","issue":"2","journalAbbreviation":"Ecology","language":"en","license":"http://doi.wiley.com/10.1002/tdm_license_1","page":"511-525","source":"DOI.org (Crossref)","title":"CANONICAL ANALYSIS OF PRINCIPAL COORDINATES: A USEFUL METHOD OF CONSTRAINED ORDINATION FOR ECOLOGY","title-short":"CANONICAL ANALYSIS OF PRINCIPAL COORDINATES","volume":"84","author":[{"family":"Anderson","given":"Marti J."},{"family":"Willis","given":"Trevor J."}],"issued":{"date-parts":[["2003",2]]}}},{"id":507,"uris":["http://zotero.org/users/local/4LgJUJlW/items/S7Q8FJPN"],"itemData":{"id":507,"type":"article-journal","abstract":"We present a new multivariate technique for testing the signiﬁcance of individual terms in a multifactorial analysis-of-variance model for multispecies response variables. The technique will allow researchers to base analyses on measures of association (distance measures) that are ecologically relevant. In addition, unlike other distance-based hypothesis-testing techniques, this method allows tests of signiﬁcance of interaction terms in a linear model. The technique uses the existing method of redundancy analysis (RDA) but allows the analysis to be based on Bray-Curtis or other ecologically meaningful measures through the use of principal coordinate analysis (PCoA). Steps in the procedure include: (1) calculating a matrix of distances among replicates using a distance measure of choice (e.g., Bray-Curtis); (2) determining the principal coordinates (including a correction for negative eigenvalues, if necessary), which preserve these distances; (3) creating a matrix of dummy variables corresponding to the design of the experiment (i.e., individual terms in a linear model); (4) analyzing the relationship between the principal coordinates (species data) and the dummy variables (model) using RDA; and (5) implementing a test by permutation for particular statistics corresponding to the particular terms in the model. This method has certain advantages not shared by other multivariate testing procedures. We demonstrate the use of this technique with experimental ecological data from intertidal assemblages and show how the presence of signiﬁcant multivariate interactions can be interpreted. It is our view that distance-based RDA will be extremely useful to ecologists measuring multispecies responses to structured multifactorial experimental designs.","container-title":"Ecological Monographs","DOI":"10.1890/0012-9615(1999)069[0001:DBRATM]2.0.CO;2","ISSN":"0012-9615","issue":"1","journalAbbreviation":"Ecological Monographs","language":"en","license":"http://doi.wiley.com/10.1002/tdm_license_1.1","page":"1-24","source":"DOI.org (Crossref)","title":"DISTANCE-BASED REDUNDANCY ANALYSIS: TESTING MULTISPECIES RESPONSES IN MULTIFACTORIAL ECOLOGICAL EXPERIMENTS","title-short":"DISTANCE-BASED REDUNDANCY ANALYSIS","volume":"69","author":[{"family":"Legendre","given":"Pierre"},{"family":"Anderson","given":"Marti J."}],"issued":{"date-parts":[["1999",2]]}}}],"schema":"https://github.com/citation-style-language/schema/raw/master/csl-citation.json"} </w:instrText>
      </w:r>
      <w:r w:rsidR="00BD79DB">
        <w:rPr>
          <w:rFonts w:ascii="Arial" w:hAnsi="Arial" w:cs="Arial"/>
        </w:rPr>
        <w:fldChar w:fldCharType="separate"/>
      </w:r>
      <w:r w:rsidR="00BD79DB">
        <w:rPr>
          <w:rFonts w:ascii="Arial" w:hAnsi="Arial" w:cs="Arial"/>
          <w:noProof/>
        </w:rPr>
        <w:t>(Anderson &amp; Willis, 2003; Legendre &amp; Anderson, 1999)</w:t>
      </w:r>
      <w:r w:rsidR="00BD79DB">
        <w:rPr>
          <w:rFonts w:ascii="Arial" w:hAnsi="Arial" w:cs="Arial"/>
        </w:rPr>
        <w:fldChar w:fldCharType="end"/>
      </w:r>
      <w:r w:rsidR="00D72046">
        <w:rPr>
          <w:rFonts w:ascii="Arial" w:hAnsi="Arial" w:cs="Arial"/>
        </w:rPr>
        <w:t>. To</w:t>
      </w:r>
      <w:r w:rsidR="00285F31">
        <w:rPr>
          <w:rFonts w:ascii="Arial" w:hAnsi="Arial" w:cs="Arial"/>
        </w:rPr>
        <w:t xml:space="preserve"> further </w:t>
      </w:r>
      <w:r w:rsidR="004558CC">
        <w:rPr>
          <w:rFonts w:ascii="Arial" w:hAnsi="Arial" w:cs="Arial"/>
        </w:rPr>
        <w:t>investigate</w:t>
      </w:r>
      <w:r w:rsidR="00285F31">
        <w:rPr>
          <w:rFonts w:ascii="Arial" w:hAnsi="Arial" w:cs="Arial"/>
        </w:rPr>
        <w:t xml:space="preserve"> the </w:t>
      </w:r>
      <w:r w:rsidR="00925BF1">
        <w:rPr>
          <w:rFonts w:ascii="Arial" w:hAnsi="Arial" w:cs="Arial"/>
        </w:rPr>
        <w:t>difference</w:t>
      </w:r>
      <w:r w:rsidR="00285F31">
        <w:rPr>
          <w:rFonts w:ascii="Arial" w:hAnsi="Arial" w:cs="Arial"/>
        </w:rPr>
        <w:t xml:space="preserve"> </w:t>
      </w:r>
      <w:r w:rsidR="00916C62">
        <w:rPr>
          <w:rFonts w:ascii="Arial" w:hAnsi="Arial" w:cs="Arial"/>
        </w:rPr>
        <w:t>between drought a</w:t>
      </w:r>
      <w:ins w:id="315" w:author="Ari Fina Bintarti" w:date="2024-05-24T12:37:00Z">
        <w:r w:rsidR="00892B00">
          <w:rPr>
            <w:rFonts w:ascii="Arial" w:hAnsi="Arial" w:cs="Arial"/>
          </w:rPr>
          <w:t>n</w:t>
        </w:r>
      </w:ins>
      <w:r w:rsidR="00916C62">
        <w:rPr>
          <w:rFonts w:ascii="Arial" w:hAnsi="Arial" w:cs="Arial"/>
        </w:rPr>
        <w:t xml:space="preserve">d control in each cropping system, we </w:t>
      </w:r>
      <w:r w:rsidR="00401A0D">
        <w:rPr>
          <w:rFonts w:ascii="Arial" w:hAnsi="Arial" w:cs="Arial"/>
        </w:rPr>
        <w:t xml:space="preserve">calculated </w:t>
      </w:r>
      <w:r w:rsidR="00925BF1">
        <w:rPr>
          <w:rFonts w:ascii="Arial" w:hAnsi="Arial" w:cs="Arial"/>
        </w:rPr>
        <w:t>Euclidean</w:t>
      </w:r>
      <w:r w:rsidR="00401A0D">
        <w:rPr>
          <w:rFonts w:ascii="Arial" w:hAnsi="Arial" w:cs="Arial"/>
        </w:rPr>
        <w:t xml:space="preserve"> distance</w:t>
      </w:r>
      <w:r w:rsidR="00925BF1">
        <w:rPr>
          <w:rFonts w:ascii="Arial" w:hAnsi="Arial" w:cs="Arial"/>
        </w:rPr>
        <w:t xml:space="preserve"> matri</w:t>
      </w:r>
      <w:r w:rsidR="00916C62">
        <w:rPr>
          <w:rFonts w:ascii="Arial" w:hAnsi="Arial" w:cs="Arial"/>
        </w:rPr>
        <w:t>x</w:t>
      </w:r>
      <w:r w:rsidR="00401A0D">
        <w:rPr>
          <w:rFonts w:ascii="Arial" w:hAnsi="Arial" w:cs="Arial"/>
        </w:rPr>
        <w:t xml:space="preserve"> </w:t>
      </w:r>
      <w:r w:rsidR="004558CC">
        <w:rPr>
          <w:rFonts w:ascii="Arial" w:hAnsi="Arial" w:cs="Arial"/>
        </w:rPr>
        <w:t xml:space="preserve">from the </w:t>
      </w:r>
      <w:r w:rsidR="00D72046">
        <w:rPr>
          <w:rFonts w:ascii="Arial" w:hAnsi="Arial" w:cs="Arial"/>
        </w:rPr>
        <w:t xml:space="preserve">positions of the sites provided by the discriminant analysis </w:t>
      </w:r>
      <w:r w:rsidR="00925BF1">
        <w:rPr>
          <w:rFonts w:ascii="Arial" w:hAnsi="Arial" w:cs="Arial"/>
        </w:rPr>
        <w:t xml:space="preserve">obtained from the CAP analysis using the </w:t>
      </w:r>
      <w:r w:rsidR="00925BF1" w:rsidRPr="00925BF1">
        <w:rPr>
          <w:rFonts w:ascii="Arial" w:hAnsi="Arial" w:cs="Arial"/>
          <w:i/>
          <w:iCs/>
        </w:rPr>
        <w:t xml:space="preserve">dist </w:t>
      </w:r>
      <w:r w:rsidR="00925BF1">
        <w:rPr>
          <w:rFonts w:ascii="Arial" w:hAnsi="Arial" w:cs="Arial"/>
        </w:rPr>
        <w:t>function from the stats package</w:t>
      </w:r>
      <w:ins w:id="316" w:author="Ari Fina Bintarti" w:date="2024-05-24T12:35:00Z">
        <w:r w:rsidR="00892B00">
          <w:rPr>
            <w:rFonts w:ascii="Arial" w:hAnsi="Arial" w:cs="Arial"/>
          </w:rPr>
          <w:t xml:space="preserve">. </w:t>
        </w:r>
      </w:ins>
      <w:del w:id="317" w:author="Ari Fina Bintarti" w:date="2024-05-24T12:35:00Z">
        <w:r w:rsidR="00916C62" w:rsidDel="00892B00">
          <w:rPr>
            <w:rFonts w:ascii="Arial" w:hAnsi="Arial" w:cs="Arial"/>
          </w:rPr>
          <w:delText xml:space="preserve">, and </w:delText>
        </w:r>
      </w:del>
      <w:ins w:id="318" w:author="Ari Fina Bintarti" w:date="2024-05-24T12:35:00Z">
        <w:r w:rsidR="00892B00">
          <w:rPr>
            <w:rFonts w:ascii="Arial" w:hAnsi="Arial" w:cs="Arial"/>
          </w:rPr>
          <w:t>W</w:t>
        </w:r>
      </w:ins>
      <w:del w:id="319" w:author="Ari Fina Bintarti" w:date="2024-05-24T12:35:00Z">
        <w:r w:rsidR="00916C62" w:rsidDel="00892B00">
          <w:rPr>
            <w:rFonts w:ascii="Arial" w:hAnsi="Arial" w:cs="Arial"/>
          </w:rPr>
          <w:delText>w</w:delText>
        </w:r>
      </w:del>
      <w:r w:rsidR="00916C62">
        <w:rPr>
          <w:rFonts w:ascii="Arial" w:hAnsi="Arial" w:cs="Arial"/>
        </w:rPr>
        <w:t xml:space="preserve">e </w:t>
      </w:r>
      <w:del w:id="320" w:author="Ari Fina Bintarti" w:date="2024-05-24T12:40:00Z">
        <w:r w:rsidR="00916C62" w:rsidDel="00375151">
          <w:rPr>
            <w:rFonts w:ascii="Arial" w:hAnsi="Arial" w:cs="Arial"/>
          </w:rPr>
          <w:delText xml:space="preserve">assessed </w:delText>
        </w:r>
      </w:del>
      <w:ins w:id="321" w:author="Ari Fina Bintarti" w:date="2024-05-24T12:40:00Z">
        <w:r w:rsidR="00375151">
          <w:rPr>
            <w:rFonts w:ascii="Arial" w:hAnsi="Arial" w:cs="Arial"/>
          </w:rPr>
          <w:t xml:space="preserve">calculated </w:t>
        </w:r>
      </w:ins>
      <w:r w:rsidR="00916C62">
        <w:rPr>
          <w:rFonts w:ascii="Arial" w:hAnsi="Arial" w:cs="Arial"/>
        </w:rPr>
        <w:t xml:space="preserve">the distance within and between groups using the </w:t>
      </w:r>
      <w:r w:rsidR="00916C62" w:rsidRPr="00D12980">
        <w:rPr>
          <w:rFonts w:ascii="Arial" w:hAnsi="Arial" w:cs="Arial"/>
          <w:i/>
          <w:iCs/>
        </w:rPr>
        <w:t>dist_group</w:t>
      </w:r>
      <w:r w:rsidR="00D12980" w:rsidRPr="00D12980">
        <w:rPr>
          <w:rFonts w:ascii="Arial" w:hAnsi="Arial" w:cs="Arial"/>
          <w:i/>
          <w:iCs/>
        </w:rPr>
        <w:t>s</w:t>
      </w:r>
      <w:r w:rsidR="00D12980">
        <w:rPr>
          <w:rFonts w:ascii="Arial" w:hAnsi="Arial" w:cs="Arial"/>
        </w:rPr>
        <w:t xml:space="preserve"> function from the usedist package (v.0.4.0)</w:t>
      </w:r>
      <w:r w:rsidR="00853A82">
        <w:rPr>
          <w:rFonts w:ascii="Arial" w:hAnsi="Arial" w:cs="Arial"/>
        </w:rPr>
        <w:t xml:space="preserve"> (</w:t>
      </w:r>
      <w:r w:rsidR="00853A82" w:rsidRPr="00035B28">
        <w:rPr>
          <w:rFonts w:ascii="Arial" w:hAnsi="Arial" w:cs="Arial"/>
          <w:rPrChange w:id="322" w:author="Ari Fina Bintarti" w:date="2024-05-24T17:03:00Z">
            <w:rPr>
              <w:rFonts w:ascii="Arial" w:hAnsi="Arial" w:cs="Arial"/>
              <w:highlight w:val="yellow"/>
            </w:rPr>
          </w:rPrChange>
        </w:rPr>
        <w:t>Bittinger, 2020</w:t>
      </w:r>
      <w:r w:rsidR="00853A82" w:rsidRPr="00035B28">
        <w:rPr>
          <w:rFonts w:ascii="Arial" w:hAnsi="Arial" w:cs="Arial"/>
        </w:rPr>
        <w:t>)</w:t>
      </w:r>
      <w:r w:rsidR="00925BF1" w:rsidRPr="00035B28">
        <w:rPr>
          <w:rFonts w:ascii="Arial" w:hAnsi="Arial" w:cs="Arial"/>
        </w:rPr>
        <w:t>.</w:t>
      </w:r>
      <w:ins w:id="323" w:author="Ari Fina Bintarti" w:date="2024-05-24T12:35:00Z">
        <w:r w:rsidR="00892B00">
          <w:rPr>
            <w:rFonts w:ascii="Arial" w:hAnsi="Arial" w:cs="Arial"/>
          </w:rPr>
          <w:t xml:space="preserve"> </w:t>
        </w:r>
      </w:ins>
      <w:ins w:id="324" w:author="Ari Fina Bintarti" w:date="2024-05-24T12:37:00Z">
        <w:r w:rsidR="00892B00">
          <w:rPr>
            <w:rFonts w:ascii="Arial" w:hAnsi="Arial" w:cs="Arial"/>
          </w:rPr>
          <w:t xml:space="preserve">Comparison </w:t>
        </w:r>
      </w:ins>
      <w:ins w:id="325" w:author="Ari Fina Bintarti" w:date="2024-05-24T12:39:00Z">
        <w:r w:rsidR="00892B00">
          <w:rPr>
            <w:rFonts w:ascii="Arial" w:hAnsi="Arial" w:cs="Arial"/>
          </w:rPr>
          <w:t xml:space="preserve">of </w:t>
        </w:r>
      </w:ins>
      <w:ins w:id="326" w:author="Ari Fina Bintarti" w:date="2024-05-24T12:37:00Z">
        <w:r w:rsidR="00892B00">
          <w:rPr>
            <w:rFonts w:ascii="Arial" w:hAnsi="Arial" w:cs="Arial"/>
          </w:rPr>
          <w:t>between</w:t>
        </w:r>
      </w:ins>
      <w:ins w:id="327" w:author="Ari Fina Bintarti" w:date="2024-05-24T12:38:00Z">
        <w:r w:rsidR="00892B00">
          <w:rPr>
            <w:rFonts w:ascii="Arial" w:hAnsi="Arial" w:cs="Arial"/>
          </w:rPr>
          <w:t>-group</w:t>
        </w:r>
      </w:ins>
      <w:ins w:id="328" w:author="Ari Fina Bintarti" w:date="2024-05-24T12:39:00Z">
        <w:r w:rsidR="00375151">
          <w:rPr>
            <w:rFonts w:ascii="Arial" w:hAnsi="Arial" w:cs="Arial"/>
          </w:rPr>
          <w:t xml:space="preserve"> (control vs. drought)</w:t>
        </w:r>
      </w:ins>
      <w:ins w:id="329" w:author="Ari Fina Bintarti" w:date="2024-05-24T12:38:00Z">
        <w:r w:rsidR="00892B00">
          <w:rPr>
            <w:rFonts w:ascii="Arial" w:hAnsi="Arial" w:cs="Arial"/>
          </w:rPr>
          <w:t xml:space="preserve"> distance</w:t>
        </w:r>
      </w:ins>
      <w:ins w:id="330" w:author="Ari Fina Bintarti" w:date="2024-05-24T12:39:00Z">
        <w:r w:rsidR="00892B00">
          <w:rPr>
            <w:rFonts w:ascii="Arial" w:hAnsi="Arial" w:cs="Arial"/>
          </w:rPr>
          <w:t>s</w:t>
        </w:r>
      </w:ins>
      <w:ins w:id="331" w:author="Ari Fina Bintarti" w:date="2024-05-24T12:37:00Z">
        <w:r w:rsidR="00892B00">
          <w:rPr>
            <w:rFonts w:ascii="Arial" w:hAnsi="Arial" w:cs="Arial"/>
          </w:rPr>
          <w:t xml:space="preserve"> </w:t>
        </w:r>
      </w:ins>
      <w:ins w:id="332" w:author="Ari Fina Bintarti" w:date="2024-05-24T12:39:00Z">
        <w:r w:rsidR="00892B00">
          <w:rPr>
            <w:rFonts w:ascii="Arial" w:hAnsi="Arial" w:cs="Arial"/>
          </w:rPr>
          <w:t xml:space="preserve">among </w:t>
        </w:r>
      </w:ins>
      <w:ins w:id="333" w:author="Ari Fina Bintarti" w:date="2024-05-24T12:40:00Z">
        <w:r w:rsidR="00375151">
          <w:rPr>
            <w:rFonts w:ascii="Arial" w:hAnsi="Arial" w:cs="Arial"/>
          </w:rPr>
          <w:t>cropping systems was asses</w:t>
        </w:r>
      </w:ins>
      <w:ins w:id="334" w:author="Ari Fina Bintarti" w:date="2024-05-24T12:41:00Z">
        <w:r w:rsidR="00375151">
          <w:rPr>
            <w:rFonts w:ascii="Arial" w:hAnsi="Arial" w:cs="Arial"/>
          </w:rPr>
          <w:t>s</w:t>
        </w:r>
      </w:ins>
      <w:ins w:id="335" w:author="Ari Fina Bintarti" w:date="2024-05-24T12:40:00Z">
        <w:r w:rsidR="00375151">
          <w:rPr>
            <w:rFonts w:ascii="Arial" w:hAnsi="Arial" w:cs="Arial"/>
          </w:rPr>
          <w:t>ed using</w:t>
        </w:r>
      </w:ins>
      <w:ins w:id="336" w:author="Ari Fina Bintarti" w:date="2024-05-24T12:41:00Z">
        <w:r w:rsidR="00375151">
          <w:rPr>
            <w:rFonts w:ascii="Arial" w:hAnsi="Arial" w:cs="Arial"/>
          </w:rPr>
          <w:t xml:space="preserve"> the Kruskal-Wallis test </w:t>
        </w:r>
      </w:ins>
      <w:ins w:id="337" w:author="Ari Fina Bintarti" w:date="2024-05-24T12:42:00Z">
        <w:r w:rsidR="00375151">
          <w:rPr>
            <w:rFonts w:ascii="Arial" w:hAnsi="Arial" w:cs="Arial"/>
          </w:rPr>
          <w:t>with post</w:t>
        </w:r>
      </w:ins>
      <w:ins w:id="338" w:author="Ari Fina Bintarti" w:date="2024-05-24T12:43:00Z">
        <w:r w:rsidR="00375151">
          <w:rPr>
            <w:rFonts w:ascii="Arial" w:hAnsi="Arial" w:cs="Arial"/>
          </w:rPr>
          <w:t>-</w:t>
        </w:r>
      </w:ins>
      <w:ins w:id="339" w:author="Ari Fina Bintarti" w:date="2024-05-24T12:42:00Z">
        <w:r w:rsidR="00375151">
          <w:rPr>
            <w:rFonts w:ascii="Arial" w:hAnsi="Arial" w:cs="Arial"/>
          </w:rPr>
          <w:t>hoc</w:t>
        </w:r>
      </w:ins>
      <w:ins w:id="340" w:author="Ari Fina Bintarti" w:date="2024-05-24T12:43:00Z">
        <w:r w:rsidR="00375151">
          <w:rPr>
            <w:rFonts w:ascii="Arial" w:hAnsi="Arial" w:cs="Arial"/>
          </w:rPr>
          <w:t xml:space="preserve"> Dunn’s test </w:t>
        </w:r>
      </w:ins>
      <w:r w:rsidR="00375151">
        <w:rPr>
          <w:rFonts w:ascii="Arial" w:hAnsi="Arial" w:cs="Arial"/>
        </w:rPr>
        <w:fldChar w:fldCharType="begin"/>
      </w:r>
      <w:r w:rsidR="00375151">
        <w:rPr>
          <w:rFonts w:ascii="Arial" w:hAnsi="Arial" w:cs="Arial"/>
        </w:rPr>
        <w:instrText xml:space="preserve"> ADDIN ZOTERO_ITEM CSL_CITATION {"citationID":"VUUwjDM4","properties":{"formattedCitation":"(Dunn, 1964; McKight &amp; Najab, 2010)","plainCitation":"(Dunn, 1964; McKight &amp; Najab, 2010)","noteIndex":0},"citationItems":[{"id":850,"uris":["http://zotero.org/users/local/4LgJUJlW/items/UYT2FVWB"],"itemData":{"id":850,"type":"article-journal","abstract":"This paper considers the use of rank sums from a combined ranking of k independent samples in order to decide which populations differ. Such a procedure is suggested as a convenient alternative to making separate rankings for each pair of samples, and the two methods are compared. Asymptotic use of the normal tables is given and the treatment of ties is discussed. A numerical example is given.","container-title":"Technometrics","DOI":"10.1080/00401706.1964.10490181","ISSN":"0040-1706","issue":"3","note":"publisher: Taylor &amp; Francis\n_eprint: https://www.tandfonline.com/doi/pdf/10.1080/00401706.1964.10490181","page":"241–252","source":"Taylor and Francis+NEJM","title":"Multiple Comparisons Using Rank Sums","volume":"6","author":[{"family":"Dunn","given":"Olive Jean"}],"issued":{"date-parts":[["1964",8,1]]}}},{"id":848,"uris":["http://zotero.org/users/local/4LgJUJlW/items/LZDIP8AE"],"itemData":{"id":848,"type":"chapter","abstract":"The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ANOVA.","container-title":"The Corsini Encyclopedia of Psychology","ISBN":"978-0-470-47921-6","language":"en","note":"_eprint: https://onlinelibrary.wiley.com/doi/pdf/10.1002/9780470479216.corpsy0491\nDOI: 10.1002/9780470479216.corpsy0491","page":"1-1","publisher":"John Wiley &amp; Sons, Ltd","source":"Wiley Online Library","title":"Kruskal-Wallis Test","URL":"https://onlinelibrary.wiley.com/doi/abs/10.1002/9780470479216.corpsy0491","author":[{"family":"McKight","given":"Patrick E."},{"family":"Najab","given":"Julius"}],"accessed":{"date-parts":[["2024",5,24]]},"issued":{"date-parts":[["2010"]]}}}],"schema":"https://github.com/citation-style-language/schema/raw/master/csl-citation.json"} </w:instrText>
      </w:r>
      <w:r w:rsidR="00375151">
        <w:rPr>
          <w:rFonts w:ascii="Arial" w:hAnsi="Arial" w:cs="Arial"/>
        </w:rPr>
        <w:fldChar w:fldCharType="separate"/>
      </w:r>
      <w:r w:rsidR="00375151">
        <w:rPr>
          <w:rFonts w:ascii="Arial" w:hAnsi="Arial" w:cs="Arial"/>
          <w:noProof/>
        </w:rPr>
        <w:t>(Dunn, 1964; McKight &amp; Najab, 2010)</w:t>
      </w:r>
      <w:r w:rsidR="00375151">
        <w:rPr>
          <w:rFonts w:ascii="Arial" w:hAnsi="Arial" w:cs="Arial"/>
        </w:rPr>
        <w:fldChar w:fldCharType="end"/>
      </w:r>
      <w:ins w:id="341" w:author="Ari Fina Bintarti" w:date="2024-05-24T12:43:00Z">
        <w:r w:rsidR="00375151">
          <w:rPr>
            <w:rFonts w:ascii="Arial" w:hAnsi="Arial" w:cs="Arial"/>
          </w:rPr>
          <w:t>.</w:t>
        </w:r>
      </w:ins>
    </w:p>
    <w:p w14:paraId="36D85A30" w14:textId="77777777" w:rsidR="000A085A" w:rsidRDefault="000A085A">
      <w:pPr>
        <w:spacing w:after="0" w:line="480" w:lineRule="auto"/>
        <w:ind w:firstLine="360"/>
        <w:jc w:val="both"/>
        <w:rPr>
          <w:ins w:id="342" w:author="Ari Fina Bintarti" w:date="2024-05-24T10:01:00Z"/>
          <w:rFonts w:ascii="Arial" w:hAnsi="Arial" w:cs="Arial"/>
        </w:rPr>
        <w:pPrChange w:id="343" w:author="Ari Fina Bintarti" w:date="2024-05-24T10:00:00Z">
          <w:pPr>
            <w:spacing w:after="0" w:line="480" w:lineRule="auto"/>
            <w:ind w:firstLine="720"/>
            <w:jc w:val="both"/>
          </w:pPr>
        </w:pPrChange>
      </w:pPr>
    </w:p>
    <w:p w14:paraId="1B9027A6" w14:textId="699EC06D" w:rsidR="004708B0" w:rsidRPr="00157A05" w:rsidRDefault="00BA0583">
      <w:pPr>
        <w:spacing w:after="0" w:line="480" w:lineRule="auto"/>
        <w:ind w:firstLine="360"/>
        <w:jc w:val="both"/>
        <w:rPr>
          <w:rFonts w:ascii="Arial" w:hAnsi="Arial" w:cs="Arial"/>
        </w:rPr>
        <w:pPrChange w:id="344" w:author="Ari Fina Bintarti" w:date="2024-05-24T10:01:00Z">
          <w:pPr>
            <w:spacing w:after="0" w:line="480" w:lineRule="auto"/>
            <w:ind w:firstLine="720"/>
            <w:jc w:val="both"/>
          </w:pPr>
        </w:pPrChange>
      </w:pPr>
      <w:r w:rsidRPr="00157A05">
        <w:rPr>
          <w:rFonts w:ascii="Arial" w:hAnsi="Arial" w:cs="Arial"/>
        </w:rPr>
        <w:t>Ammonia-oxidizing community composition and relative abundance were a</w:t>
      </w:r>
      <w:r>
        <w:rPr>
          <w:rFonts w:ascii="Arial" w:hAnsi="Arial" w:cs="Arial"/>
        </w:rPr>
        <w:t>ssessed</w:t>
      </w:r>
      <w:r w:rsidRPr="00157A05">
        <w:rPr>
          <w:rFonts w:ascii="Arial" w:hAnsi="Arial" w:cs="Arial"/>
        </w:rPr>
        <w:t xml:space="preserve"> using the phyloseq package (v.1.44.0)</w:t>
      </w:r>
      <w:r w:rsidR="00853A82">
        <w:rPr>
          <w:rFonts w:ascii="Arial" w:hAnsi="Arial" w:cs="Arial"/>
        </w:rPr>
        <w:t xml:space="preserve"> </w:t>
      </w:r>
      <w:r w:rsidR="00853A82">
        <w:rPr>
          <w:rFonts w:ascii="Arial" w:hAnsi="Arial" w:cs="Arial"/>
        </w:rPr>
        <w:fldChar w:fldCharType="begin"/>
      </w:r>
      <w:r w:rsidR="00853A82">
        <w:rPr>
          <w:rFonts w:ascii="Arial" w:hAnsi="Arial" w:cs="Arial"/>
        </w:rPr>
        <w:instrText xml:space="preserve"> ADDIN ZOTERO_ITEM CSL_CITATION {"citationID":"Zts3mO5k","properties":{"formattedCitation":"(McMurdie &amp; Holmes, 2013)","plainCitation":"(McMurdie &amp; Holmes, 2013)","noteIndex":0},"citationItems":[{"id":508,"uris":["http://zotero.org/users/local/4LgJUJlW/items/6UYXJW4D"],"itemData":{"id":508,"type":"article-journal","abstract":"Background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ONE","DOI":"10.1371/journal.pone.0061217","ISSN":"1932-6203","issue":"4","journalAbbreviation":"PLOS ONE","language":"en","note":"publisher: Public Library of Science","page":"e61217","source":"PLoS Journals","title":"phyloseq: An R Package for Reproducible Interactive Analysis and Graphics of Microbiome Census Data","title-short":"phyloseq","volume":"8","author":[{"family":"McMurdie","given":"Paul J."},{"family":"Holmes","given":"Susan"}],"issued":{"date-parts":[["2013",4,22]]}}}],"schema":"https://github.com/citation-style-language/schema/raw/master/csl-citation.json"} </w:instrText>
      </w:r>
      <w:r w:rsidR="00853A82">
        <w:rPr>
          <w:rFonts w:ascii="Arial" w:hAnsi="Arial" w:cs="Arial"/>
        </w:rPr>
        <w:fldChar w:fldCharType="separate"/>
      </w:r>
      <w:r w:rsidR="00853A82">
        <w:rPr>
          <w:rFonts w:ascii="Arial" w:hAnsi="Arial" w:cs="Arial"/>
          <w:noProof/>
        </w:rPr>
        <w:t>(McMurdie &amp; Holmes, 2013)</w:t>
      </w:r>
      <w:r w:rsidR="00853A82">
        <w:rPr>
          <w:rFonts w:ascii="Arial" w:hAnsi="Arial" w:cs="Arial"/>
        </w:rPr>
        <w:fldChar w:fldCharType="end"/>
      </w:r>
      <w:r w:rsidRPr="00157A05">
        <w:rPr>
          <w:rFonts w:ascii="Arial" w:hAnsi="Arial" w:cs="Arial"/>
        </w:rPr>
        <w:t>.</w:t>
      </w:r>
      <w:r>
        <w:rPr>
          <w:rFonts w:ascii="Arial" w:hAnsi="Arial" w:cs="Arial"/>
        </w:rPr>
        <w:t xml:space="preserve"> </w:t>
      </w:r>
      <w:r w:rsidR="00AD1072" w:rsidRPr="00157A05">
        <w:rPr>
          <w:rFonts w:ascii="Arial" w:hAnsi="Arial" w:cs="Arial"/>
        </w:rPr>
        <w:t xml:space="preserve">We performed differential abundance analysis to identify ASVs abundance that changes significantly between control </w:t>
      </w:r>
      <w:r w:rsidR="00AD1072" w:rsidRPr="00157A05">
        <w:rPr>
          <w:rFonts w:ascii="Arial" w:hAnsi="Arial" w:cs="Arial"/>
        </w:rPr>
        <w:lastRenderedPageBreak/>
        <w:t xml:space="preserve">and drought treatment. </w:t>
      </w:r>
      <w:r w:rsidR="00647155" w:rsidRPr="00157A05">
        <w:rPr>
          <w:rFonts w:ascii="Arial" w:hAnsi="Arial" w:cs="Arial"/>
        </w:rPr>
        <w:t>We filtered th</w:t>
      </w:r>
      <w:r w:rsidR="005B384B">
        <w:rPr>
          <w:rFonts w:ascii="Arial" w:hAnsi="Arial" w:cs="Arial"/>
        </w:rPr>
        <w:t xml:space="preserve">e </w:t>
      </w:r>
      <w:r w:rsidR="00647155" w:rsidRPr="00157A05">
        <w:rPr>
          <w:rFonts w:ascii="Arial" w:hAnsi="Arial" w:cs="Arial"/>
        </w:rPr>
        <w:t>ASV tables by removing low-abundance ASVs (&lt; 0.01 %) and keeping ASVs that were found in at le</w:t>
      </w:r>
      <w:r w:rsidR="00033A80">
        <w:rPr>
          <w:rFonts w:ascii="Arial" w:hAnsi="Arial" w:cs="Arial"/>
        </w:rPr>
        <w:t>a</w:t>
      </w:r>
      <w:r w:rsidR="00647155" w:rsidRPr="00157A05">
        <w:rPr>
          <w:rFonts w:ascii="Arial" w:hAnsi="Arial" w:cs="Arial"/>
        </w:rPr>
        <w:t xml:space="preserve">st </w:t>
      </w:r>
      <w:r w:rsidR="00F64A6C">
        <w:rPr>
          <w:rFonts w:ascii="Arial" w:hAnsi="Arial" w:cs="Arial"/>
        </w:rPr>
        <w:t>80</w:t>
      </w:r>
      <w:r w:rsidR="00647155" w:rsidRPr="00157A05">
        <w:rPr>
          <w:rFonts w:ascii="Arial" w:hAnsi="Arial" w:cs="Arial"/>
        </w:rPr>
        <w:t xml:space="preserve"> % of replicates for each treatment</w:t>
      </w:r>
      <w:r w:rsidR="005B384B">
        <w:rPr>
          <w:rFonts w:ascii="Arial" w:hAnsi="Arial" w:cs="Arial"/>
        </w:rPr>
        <w:t xml:space="preserve"> </w:t>
      </w:r>
      <w:r w:rsidR="005B67E3">
        <w:rPr>
          <w:rFonts w:ascii="Arial" w:hAnsi="Arial" w:cs="Arial"/>
        </w:rPr>
        <w:t>because</w:t>
      </w:r>
      <w:r w:rsidR="00C91EF0">
        <w:rPr>
          <w:rFonts w:ascii="Arial" w:hAnsi="Arial" w:cs="Arial"/>
        </w:rPr>
        <w:t xml:space="preserve"> dataset with high proportion of zero counts can increase the false positive</w:t>
      </w:r>
      <w:r w:rsidR="005B67E3">
        <w:rPr>
          <w:rFonts w:ascii="Arial" w:hAnsi="Arial" w:cs="Arial"/>
        </w:rPr>
        <w:t xml:space="preserve"> number</w:t>
      </w:r>
      <w:r w:rsidR="00647155" w:rsidRPr="00157A05">
        <w:rPr>
          <w:rFonts w:ascii="Arial" w:hAnsi="Arial" w:cs="Arial"/>
        </w:rPr>
        <w:t>.</w:t>
      </w:r>
      <w:r w:rsidR="002E5A80" w:rsidRPr="00157A05">
        <w:rPr>
          <w:rFonts w:ascii="Arial" w:hAnsi="Arial" w:cs="Arial"/>
        </w:rPr>
        <w:t xml:space="preserve"> </w:t>
      </w:r>
      <w:r w:rsidR="00647155" w:rsidRPr="00157A05">
        <w:rPr>
          <w:rFonts w:ascii="Arial" w:hAnsi="Arial" w:cs="Arial"/>
        </w:rPr>
        <w:t>We</w:t>
      </w:r>
      <w:r w:rsidR="002E5A80" w:rsidRPr="00157A05">
        <w:rPr>
          <w:rFonts w:ascii="Arial" w:hAnsi="Arial" w:cs="Arial"/>
        </w:rPr>
        <w:t xml:space="preserve"> </w:t>
      </w:r>
      <w:r w:rsidR="00FC2676" w:rsidRPr="00157A05">
        <w:rPr>
          <w:rFonts w:ascii="Arial" w:hAnsi="Arial" w:cs="Arial"/>
        </w:rPr>
        <w:t xml:space="preserve">performed generalized linear mixed models (GLMMs) to model our microbiome abundance data that we assumed </w:t>
      </w:r>
      <w:r w:rsidR="00DE07C1" w:rsidRPr="00157A05">
        <w:rPr>
          <w:rFonts w:ascii="Arial" w:hAnsi="Arial" w:cs="Arial"/>
        </w:rPr>
        <w:t>followed a</w:t>
      </w:r>
      <w:r w:rsidR="00FC2676" w:rsidRPr="00157A05">
        <w:rPr>
          <w:rFonts w:ascii="Arial" w:hAnsi="Arial" w:cs="Arial"/>
        </w:rPr>
        <w:t xml:space="preserve"> </w:t>
      </w:r>
      <w:r w:rsidR="00DE07C1" w:rsidRPr="00157A05">
        <w:rPr>
          <w:rFonts w:ascii="Arial" w:hAnsi="Arial" w:cs="Arial"/>
        </w:rPr>
        <w:t>Poisson distribution</w:t>
      </w:r>
      <w:r w:rsidR="003A2BA7" w:rsidRPr="00157A05">
        <w:rPr>
          <w:rFonts w:ascii="Arial" w:hAnsi="Arial" w:cs="Arial"/>
        </w:rPr>
        <w:t xml:space="preserve">. We calculated </w:t>
      </w:r>
      <w:r w:rsidR="00DE07C1" w:rsidRPr="00157A05">
        <w:rPr>
          <w:rFonts w:ascii="Arial" w:hAnsi="Arial" w:cs="Arial"/>
        </w:rPr>
        <w:t xml:space="preserve">an ASV abundance </w:t>
      </w:r>
      <m:oMath>
        <m:r>
          <w:rPr>
            <w:rFonts w:ascii="Cambria Math" w:hAnsi="Cambria Math" w:cs="Arial"/>
          </w:rPr>
          <m:t>Y</m:t>
        </m:r>
      </m:oMath>
      <w:r w:rsidR="00DE07C1" w:rsidRPr="00157A05">
        <w:rPr>
          <w:rFonts w:ascii="Arial" w:hAnsi="Arial" w:cs="Arial"/>
        </w:rPr>
        <w:t xml:space="preserve"> </w:t>
      </w:r>
      <w:r w:rsidR="003A2BA7" w:rsidRPr="00157A05">
        <w:rPr>
          <w:rFonts w:ascii="Arial" w:hAnsi="Arial" w:cs="Arial"/>
          <w:color w:val="000000"/>
        </w:rPr>
        <w:t xml:space="preserve">with </w:t>
      </w:r>
      <w:r w:rsidR="00DE07C1" w:rsidRPr="00157A05">
        <w:rPr>
          <w:rFonts w:ascii="Arial" w:hAnsi="Arial" w:cs="Arial"/>
          <w:color w:val="000000"/>
        </w:rPr>
        <w:t xml:space="preserve">parameter </w:t>
      </w:r>
      <m:oMath>
        <m:r>
          <w:rPr>
            <w:rFonts w:ascii="Cambria Math" w:hAnsi="Cambria Math" w:cs="Arial"/>
          </w:rPr>
          <m:t>Λ</m:t>
        </m:r>
      </m:oMath>
      <w:r w:rsidR="00DE07C1" w:rsidRPr="00157A05">
        <w:rPr>
          <w:rFonts w:ascii="Arial" w:hAnsi="Arial" w:cs="Arial"/>
          <w:color w:val="000000"/>
        </w:rPr>
        <w:t xml:space="preserve"> as </w:t>
      </w:r>
      <m:oMath>
        <m:r>
          <w:rPr>
            <w:rFonts w:ascii="Cambria Math" w:hAnsi="Cambria Math" w:cs="Arial"/>
          </w:rPr>
          <m:t>Y∼P</m:t>
        </m:r>
        <m:d>
          <m:dPr>
            <m:ctrlPr>
              <w:rPr>
                <w:rFonts w:ascii="Cambria Math" w:hAnsi="Cambria Math" w:cs="Arial"/>
              </w:rPr>
            </m:ctrlPr>
          </m:dPr>
          <m:e>
            <m:r>
              <w:rPr>
                <w:rFonts w:ascii="Cambria Math" w:hAnsi="Cambria Math" w:cs="Arial"/>
              </w:rPr>
              <m:t>Λ</m:t>
            </m:r>
          </m:e>
        </m:d>
      </m:oMath>
      <w:r w:rsidR="00DE07C1" w:rsidRPr="00157A05">
        <w:rPr>
          <w:rFonts w:ascii="Arial" w:hAnsi="Arial" w:cs="Arial"/>
          <w:color w:val="000000"/>
        </w:rPr>
        <w:t xml:space="preserve">, in any </w:t>
      </w:r>
      <m:oMath>
        <m:r>
          <w:rPr>
            <w:rFonts w:ascii="Cambria Math" w:hAnsi="Cambria Math" w:cs="Arial"/>
            <w:color w:val="000000"/>
          </w:rPr>
          <m:t>j</m:t>
        </m:r>
      </m:oMath>
      <w:r w:rsidR="00DE07C1" w:rsidRPr="00157A05">
        <w:rPr>
          <w:rFonts w:ascii="Arial" w:hAnsi="Arial" w:cs="Arial"/>
          <w:color w:val="000000"/>
        </w:rPr>
        <w:t xml:space="preserve"> replicates of any </w:t>
      </w:r>
      <m:oMath>
        <m:r>
          <w:rPr>
            <w:rFonts w:ascii="Cambria Math" w:hAnsi="Cambria Math" w:cs="Arial"/>
          </w:rPr>
          <m:t>i</m:t>
        </m:r>
      </m:oMath>
      <w:r w:rsidR="00DE07C1" w:rsidRPr="00157A05">
        <w:rPr>
          <w:rFonts w:ascii="Arial" w:hAnsi="Arial" w:cs="Arial"/>
          <w:color w:val="000000"/>
        </w:rPr>
        <w:t xml:space="preserve"> treatment</w:t>
      </w:r>
      <w:r w:rsidR="003A2BA7" w:rsidRPr="00157A05">
        <w:rPr>
          <w:rFonts w:ascii="Arial" w:hAnsi="Arial" w:cs="Arial"/>
          <w:color w:val="000000"/>
        </w:rPr>
        <w:t xml:space="preserve"> using </w:t>
      </w:r>
      <w:r w:rsidR="004708B0" w:rsidRPr="00157A05">
        <w:rPr>
          <w:rFonts w:ascii="Arial" w:hAnsi="Arial" w:cs="Arial"/>
          <w:color w:val="000000"/>
        </w:rPr>
        <w:t xml:space="preserve">the following model: </w:t>
      </w:r>
    </w:p>
    <w:p w14:paraId="044DCC46" w14:textId="77777777" w:rsidR="004708B0" w:rsidRPr="00157A05" w:rsidRDefault="004708B0" w:rsidP="0063031D">
      <w:pPr>
        <w:spacing w:after="0" w:line="480" w:lineRule="auto"/>
        <w:jc w:val="both"/>
        <w:rPr>
          <w:rFonts w:ascii="Arial" w:hAnsi="Arial" w:cs="Arial"/>
        </w:rPr>
      </w:pPr>
      <m:oMathPara>
        <m:oMath>
          <m:r>
            <w:rPr>
              <w:rFonts w:ascii="Cambria Math" w:hAnsi="Cambria Math" w:cs="Arial"/>
            </w:rPr>
            <m:t>log</m:t>
          </m:r>
          <m:d>
            <m:dPr>
              <m:ctrlPr>
                <w:rPr>
                  <w:rFonts w:ascii="Cambria Math" w:hAnsi="Cambria Math" w:cs="Arial"/>
                </w:rPr>
              </m:ctrlPr>
            </m:dPr>
            <m:e>
              <m:sSub>
                <m:sSubPr>
                  <m:ctrlPr>
                    <w:rPr>
                      <w:rFonts w:ascii="Cambria Math" w:hAnsi="Cambria Math" w:cs="Arial"/>
                    </w:rPr>
                  </m:ctrlPr>
                </m:sSubPr>
                <m:e>
                  <m:r>
                    <w:rPr>
                      <w:rFonts w:ascii="Cambria Math" w:hAnsi="Cambria Math" w:cs="Arial"/>
                    </w:rPr>
                    <m:t>Λ</m:t>
                  </m:r>
                </m:e>
                <m:sub>
                  <m:r>
                    <w:rPr>
                      <w:rFonts w:ascii="Cambria Math" w:hAnsi="Cambria Math" w:cs="Arial"/>
                    </w:rPr>
                    <m:t>ij</m:t>
                  </m:r>
                </m:sub>
              </m:sSub>
            </m:e>
          </m:d>
          <m:r>
            <w:rPr>
              <w:rFonts w:ascii="Cambria Math" w:hAnsi="Cambria Math" w:cs="Arial"/>
            </w:rPr>
            <m:t>=</m:t>
          </m:r>
          <m:sSub>
            <m:sSubPr>
              <m:ctrlPr>
                <w:rPr>
                  <w:rFonts w:ascii="Cambria Math" w:hAnsi="Cambria Math" w:cs="Arial"/>
                </w:rPr>
              </m:ctrlPr>
            </m:sSubPr>
            <m:e>
              <m:r>
                <w:rPr>
                  <w:rFonts w:ascii="Cambria Math" w:hAnsi="Cambria Math" w:cs="Arial"/>
                </w:rPr>
                <m:t>o</m:t>
              </m:r>
            </m:e>
            <m:sub>
              <m:r>
                <w:rPr>
                  <w:rFonts w:ascii="Cambria Math" w:hAnsi="Cambria Math" w:cs="Arial"/>
                </w:rPr>
                <m:t>ij</m:t>
              </m:r>
            </m:sub>
          </m:sSub>
          <m:r>
            <w:rPr>
              <w:rFonts w:ascii="Cambria Math" w:hAnsi="Cambria Math" w:cs="Arial"/>
            </w:rPr>
            <m:t>+μ+</m:t>
          </m:r>
          <m:sSub>
            <m:sSubPr>
              <m:ctrlPr>
                <w:rPr>
                  <w:rFonts w:ascii="Cambria Math" w:hAnsi="Cambria Math" w:cs="Arial"/>
                </w:rPr>
              </m:ctrlPr>
            </m:sSubPr>
            <m:e>
              <m:r>
                <w:rPr>
                  <w:rFonts w:ascii="Cambria Math" w:hAnsi="Cambria Math" w:cs="Arial"/>
                </w:rPr>
                <m:t>α</m:t>
              </m:r>
            </m:e>
            <m:sub>
              <m:r>
                <w:rPr>
                  <w:rFonts w:ascii="Cambria Math" w:hAnsi="Cambria Math" w:cs="Arial"/>
                </w:rPr>
                <m:t>i</m:t>
              </m:r>
            </m:sub>
          </m:sSub>
          <m:r>
            <w:rPr>
              <w:rFonts w:ascii="Cambria Math" w:hAnsi="Cambria Math" w:cs="Arial"/>
            </w:rPr>
            <m:t>+</m:t>
          </m:r>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r>
            <w:rPr>
              <w:rFonts w:ascii="Cambria Math" w:hAnsi="Cambria Math" w:cs="Arial"/>
            </w:rPr>
            <m:t>,</m:t>
          </m:r>
          <m:sSub>
            <m:sSubPr>
              <m:ctrlPr>
                <w:rPr>
                  <w:rFonts w:ascii="Cambria Math" w:hAnsi="Cambria Math" w:cs="Arial"/>
                </w:rPr>
              </m:ctrlPr>
            </m:sSubPr>
            <m:e>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e>
            <m:sub>
              <m:r>
                <w:rPr>
                  <w:rFonts w:ascii="Cambria Math" w:hAnsi="Cambria Math" w:cs="Arial"/>
                </w:rPr>
                <m:t>1≤j≤12</m:t>
              </m:r>
            </m:sub>
          </m:sSub>
          <m:r>
            <m:rPr>
              <m:lit/>
              <m:nor/>
            </m:rPr>
            <w:rPr>
              <w:rFonts w:ascii="Arial" w:hAnsi="Arial" w:cs="Arial"/>
            </w:rPr>
            <m:t> iid</m:t>
          </m:r>
          <m:r>
            <w:rPr>
              <w:rFonts w:ascii="Cambria Math" w:hAnsi="Cambria Math" w:cs="Arial"/>
            </w:rPr>
            <m:t>∼N</m:t>
          </m:r>
          <m:d>
            <m:dPr>
              <m:ctrlPr>
                <w:rPr>
                  <w:rFonts w:ascii="Cambria Math" w:hAnsi="Cambria Math" w:cs="Arial"/>
                </w:rPr>
              </m:ctrlPr>
            </m:dPr>
            <m:e>
              <m:r>
                <w:rPr>
                  <w:rFonts w:ascii="Cambria Math" w:hAnsi="Cambria Math" w:cs="Arial"/>
                </w:rPr>
                <m:t>0,</m:t>
              </m:r>
              <m:sSup>
                <m:sSupPr>
                  <m:ctrlPr>
                    <w:rPr>
                      <w:rFonts w:ascii="Cambria Math" w:hAnsi="Cambria Math" w:cs="Arial"/>
                    </w:rPr>
                  </m:ctrlPr>
                </m:sSupPr>
                <m:e>
                  <m:r>
                    <w:rPr>
                      <w:rFonts w:ascii="Cambria Math" w:hAnsi="Cambria Math" w:cs="Arial"/>
                    </w:rPr>
                    <m:t>σ</m:t>
                  </m:r>
                </m:e>
                <m:sup>
                  <m:r>
                    <w:rPr>
                      <w:rFonts w:ascii="Cambria Math" w:hAnsi="Cambria Math" w:cs="Arial"/>
                    </w:rPr>
                    <m:t>2</m:t>
                  </m:r>
                </m:sup>
              </m:sSup>
            </m:e>
          </m:d>
        </m:oMath>
      </m:oMathPara>
    </w:p>
    <w:p w14:paraId="37A2390D" w14:textId="2081C2C3" w:rsidR="00B851AA" w:rsidDel="000A085A" w:rsidRDefault="003A2BA7" w:rsidP="000A085A">
      <w:pPr>
        <w:spacing w:after="0" w:line="480" w:lineRule="auto"/>
        <w:jc w:val="both"/>
        <w:rPr>
          <w:del w:id="345" w:author="Ari Fina Bintarti" w:date="2024-05-24T10:01:00Z"/>
          <w:rFonts w:ascii="Arial" w:hAnsi="Arial" w:cs="Arial"/>
          <w:color w:val="000000"/>
          <w:lang w:val="en-GB"/>
        </w:rPr>
      </w:pPr>
      <w:r w:rsidRPr="00157A05">
        <w:rPr>
          <w:rFonts w:ascii="Arial" w:hAnsi="Arial" w:cs="Arial"/>
          <w:color w:val="000000"/>
        </w:rPr>
        <w:t xml:space="preserve">We introduced offset </w:t>
      </w:r>
      <m:oMath>
        <m:r>
          <w:rPr>
            <w:rFonts w:ascii="Cambria Math" w:hAnsi="Cambria Math" w:cs="Arial"/>
            <w:color w:val="000000"/>
          </w:rPr>
          <m:t>(</m:t>
        </m:r>
        <m:r>
          <w:rPr>
            <w:rFonts w:ascii="Cambria Math" w:hAnsi="Cambria Math" w:cs="Arial"/>
          </w:rPr>
          <m:t>o)</m:t>
        </m:r>
      </m:oMath>
      <w:r w:rsidRPr="00157A05">
        <w:rPr>
          <w:rFonts w:ascii="Arial" w:eastAsiaTheme="minorEastAsia" w:hAnsi="Arial" w:cs="Arial"/>
        </w:rPr>
        <w:t xml:space="preserve"> as the log of the sample read sum, </w:t>
      </w:r>
      <m:oMath>
        <m:r>
          <w:rPr>
            <w:rFonts w:ascii="Cambria Math" w:hAnsi="Cambria Math" w:cs="Arial"/>
          </w:rPr>
          <m:t>α</m:t>
        </m:r>
      </m:oMath>
      <w:r w:rsidRPr="00157A05">
        <w:rPr>
          <w:rFonts w:ascii="Arial" w:hAnsi="Arial" w:cs="Arial"/>
          <w:color w:val="000000"/>
          <w:lang w:val="en-GB"/>
        </w:rPr>
        <w:t xml:space="preserve"> is the effect of the irrigation treatment coded as a factor, and </w:t>
      </w:r>
      <m:oMath>
        <m:r>
          <w:rPr>
            <w:rFonts w:ascii="Cambria Math" w:hAnsi="Cambria Math" w:cs="Arial"/>
          </w:rPr>
          <m:t>Z</m:t>
        </m:r>
      </m:oMath>
      <w:r w:rsidRPr="00157A05">
        <w:rPr>
          <w:rFonts w:ascii="Arial" w:hAnsi="Arial" w:cs="Arial"/>
          <w:color w:val="000000"/>
        </w:rPr>
        <w:t xml:space="preserve"> is the random sampling effect modeling the data </w:t>
      </w:r>
      <w:r w:rsidRPr="00157A05">
        <w:rPr>
          <w:rFonts w:ascii="Arial" w:hAnsi="Arial" w:cs="Arial"/>
          <w:color w:val="000000"/>
          <w:lang w:val="en-GB"/>
        </w:rPr>
        <w:t>overdispersio</w:t>
      </w:r>
      <w:r w:rsidR="00CE1CAB" w:rsidRPr="00157A05">
        <w:rPr>
          <w:rFonts w:ascii="Arial" w:hAnsi="Arial" w:cs="Arial"/>
          <w:color w:val="000000"/>
          <w:lang w:val="en-GB"/>
        </w:rPr>
        <w:t xml:space="preserve">n. </w:t>
      </w:r>
      <m:oMath>
        <m:r>
          <w:rPr>
            <w:rFonts w:ascii="Cambria Math" w:hAnsi="Cambria Math" w:cs="Arial"/>
          </w:rPr>
          <m:t>i=</m:t>
        </m:r>
        <m:d>
          <m:dPr>
            <m:begChr m:val="{"/>
            <m:endChr m:val="}"/>
            <m:ctrlPr>
              <w:rPr>
                <w:rFonts w:ascii="Cambria Math" w:hAnsi="Cambria Math" w:cs="Arial"/>
              </w:rPr>
            </m:ctrlPr>
          </m:dPr>
          <m:e>
            <m:r>
              <w:rPr>
                <w:rFonts w:ascii="Cambria Math" w:hAnsi="Cambria Math" w:cs="Arial"/>
              </w:rPr>
              <m:t>1,2</m:t>
            </m:r>
          </m:e>
        </m:d>
      </m:oMath>
      <w:r w:rsidR="004708B0" w:rsidRPr="00157A05">
        <w:rPr>
          <w:rFonts w:ascii="Arial" w:hAnsi="Arial" w:cs="Arial"/>
          <w:color w:val="000000"/>
        </w:rPr>
        <w:t xml:space="preserve"> represents the irrigation treatments and</w:t>
      </w:r>
      <w:r w:rsidR="004708B0" w:rsidRPr="00157A05">
        <w:rPr>
          <w:rFonts w:ascii="Arial" w:hAnsi="Arial" w:cs="Arial"/>
          <w:color w:val="000000"/>
          <w:lang w:val="en-GB"/>
        </w:rPr>
        <w:t xml:space="preserve"> </w:t>
      </w:r>
      <m:oMath>
        <m:r>
          <w:rPr>
            <w:rFonts w:ascii="Cambria Math" w:hAnsi="Cambria Math" w:cs="Arial"/>
          </w:rPr>
          <m:t>j={1,…,4}</m:t>
        </m:r>
      </m:oMath>
      <w:r w:rsidR="004708B0" w:rsidRPr="00157A05">
        <w:rPr>
          <w:rFonts w:ascii="Arial" w:hAnsi="Arial" w:cs="Arial"/>
          <w:color w:val="000000"/>
          <w:lang w:val="en-GB"/>
        </w:rPr>
        <w:t xml:space="preserve"> represents the replicates. </w:t>
      </w:r>
      <w:r w:rsidR="004708B0" w:rsidRPr="00157A05">
        <w:rPr>
          <w:rFonts w:ascii="Arial" w:hAnsi="Arial" w:cs="Arial"/>
          <w:color w:val="000000"/>
        </w:rPr>
        <w:t xml:space="preserve">The </w:t>
      </w:r>
      <w:r w:rsidR="00CE1CAB" w:rsidRPr="00157A05">
        <w:rPr>
          <w:rFonts w:ascii="Arial" w:hAnsi="Arial" w:cs="Arial"/>
          <w:color w:val="000000"/>
        </w:rPr>
        <w:t>model was run</w:t>
      </w:r>
      <w:r w:rsidR="004708B0" w:rsidRPr="00157A05">
        <w:rPr>
          <w:rFonts w:ascii="Arial" w:hAnsi="Arial" w:cs="Arial"/>
          <w:color w:val="000000"/>
        </w:rPr>
        <w:t xml:space="preserve"> using the </w:t>
      </w:r>
      <w:r w:rsidR="009B697D" w:rsidRPr="00157A05">
        <w:rPr>
          <w:rFonts w:ascii="Arial" w:hAnsi="Arial" w:cs="Arial"/>
          <w:color w:val="000000"/>
        </w:rPr>
        <w:t>glmmTMB</w:t>
      </w:r>
      <w:r w:rsidR="004708B0" w:rsidRPr="00157A05">
        <w:rPr>
          <w:rFonts w:ascii="Arial" w:hAnsi="Arial" w:cs="Arial"/>
          <w:color w:val="000000"/>
        </w:rPr>
        <w:t xml:space="preserve"> function of the</w:t>
      </w:r>
      <w:r w:rsidR="00BE2348" w:rsidRPr="00157A05">
        <w:rPr>
          <w:rFonts w:ascii="Arial" w:hAnsi="Arial" w:cs="Arial"/>
          <w:color w:val="000000"/>
        </w:rPr>
        <w:t xml:space="preserve"> glmmTMB</w:t>
      </w:r>
      <w:r w:rsidR="004708B0" w:rsidRPr="00157A05">
        <w:rPr>
          <w:rFonts w:ascii="Arial" w:hAnsi="Arial" w:cs="Arial"/>
          <w:color w:val="000000"/>
        </w:rPr>
        <w:t xml:space="preserve"> package</w:t>
      </w:r>
      <w:r w:rsidR="002E5A80" w:rsidRPr="00157A05">
        <w:rPr>
          <w:rFonts w:ascii="Arial" w:hAnsi="Arial" w:cs="Arial"/>
          <w:color w:val="000000"/>
        </w:rPr>
        <w:t xml:space="preserve"> (v.1.1.7)</w:t>
      </w:r>
      <w:r w:rsidR="00F40DA1">
        <w:rPr>
          <w:rFonts w:ascii="Arial" w:hAnsi="Arial" w:cs="Arial"/>
          <w:color w:val="000000"/>
        </w:rPr>
        <w:t xml:space="preserve"> </w:t>
      </w:r>
      <w:r w:rsidR="00F40DA1">
        <w:rPr>
          <w:rFonts w:ascii="Arial" w:hAnsi="Arial" w:cs="Arial"/>
          <w:color w:val="000000"/>
        </w:rPr>
        <w:fldChar w:fldCharType="begin"/>
      </w:r>
      <w:r w:rsidR="00F40DA1">
        <w:rPr>
          <w:rFonts w:ascii="Arial" w:hAnsi="Arial" w:cs="Arial"/>
          <w:color w:val="000000"/>
        </w:rPr>
        <w:instrText xml:space="preserve"> ADDIN ZOTERO_ITEM CSL_CITATION {"citationID":"CMTmI33f","properties":{"formattedCitation":"(Brooks et al., 2017)","plainCitation":"(Brooks et al., 2017)","noteIndex":0},"citationItems":[{"id":511,"uris":["http://zotero.org/users/local/4LgJUJlW/items/NCINFELD"],"itemData":{"id":511,"type":"article-journal","abstract":"Count data can be analyzed using generalized linear mixed models when observations are correlated in ways that require random effects. However, count data are often zero-inﬂated, containing more zeros than would be expected from the typical error distributions. We present a new package, glmmTMB, and compare it to other R packages that ﬁt zero-inﬂated mixed models. The glmmTMB package ﬁts many types of GLMMs and extensions, including models with continuously distributed responses, but here we focus on count responses. glmmTMB is faster than glmmADMB, MCMCglmm, and brms, and more ﬂexible than INLA and mgcv for zero-inﬂated modeling. One unique feature of glmmTMB (among packages that ﬁt zero-inﬂated mixed models) is its ability to estimate the Conway-Maxwell-Poisson distribution parameterized by the mean. Overall, its most appealing features for new users may be the combination of speed, ﬂexibility, and its interface’s similarity to lme4.","container-title":"The R Journal","DOI":"10.32614/RJ-2017-066","ISSN":"2073-4859","issue":"2","journalAbbreviation":"The R Journal","language":"en","page":"378","source":"DOI.org (Crossref)","title":"glmmTMB Balances Speed and Flexibility Among Packages for Zero-inflated Generalized Linear Mixed Modeling","volume":"9","author":[{"family":"Brooks","given":"Mollie","suffix":"E."},{"family":"Kristensen","given":"Kasper"},{"family":"Benthem","given":"Koen","suffix":"J.,van"},{"family":"Magnusson","given":"Arni"},{"family":"Berg","given":"Casper","suffix":"W."},{"family":"Nielsen","given":"Anders"},{"family":"Skaug","given":"Hans","suffix":"J."},{"family":"Mächler","given":"Martin"},{"family":"Bolker","given":"Benjamin","suffix":"M."}],"issued":{"date-parts":[["2017"]]}}}],"schema":"https://github.com/citation-style-language/schema/raw/master/csl-citation.json"} </w:instrText>
      </w:r>
      <w:r w:rsidR="00F40DA1">
        <w:rPr>
          <w:rFonts w:ascii="Arial" w:hAnsi="Arial" w:cs="Arial"/>
          <w:color w:val="000000"/>
        </w:rPr>
        <w:fldChar w:fldCharType="separate"/>
      </w:r>
      <w:r w:rsidR="00F40DA1">
        <w:rPr>
          <w:rFonts w:ascii="Arial" w:hAnsi="Arial" w:cs="Arial"/>
          <w:noProof/>
          <w:color w:val="000000"/>
        </w:rPr>
        <w:t>(Brooks et al., 2017)</w:t>
      </w:r>
      <w:r w:rsidR="00F40DA1">
        <w:rPr>
          <w:rFonts w:ascii="Arial" w:hAnsi="Arial" w:cs="Arial"/>
          <w:color w:val="000000"/>
        </w:rPr>
        <w:fldChar w:fldCharType="end"/>
      </w:r>
      <w:r w:rsidR="004708B0" w:rsidRPr="00157A05">
        <w:rPr>
          <w:rFonts w:ascii="Arial" w:hAnsi="Arial" w:cs="Arial"/>
          <w:color w:val="000000"/>
        </w:rPr>
        <w:t xml:space="preserve">. </w:t>
      </w:r>
      <w:r w:rsidR="002526AC" w:rsidRPr="00157A05">
        <w:rPr>
          <w:rFonts w:ascii="Arial" w:hAnsi="Arial" w:cs="Arial"/>
          <w:color w:val="000000"/>
        </w:rPr>
        <w:t>A p</w:t>
      </w:r>
      <w:r w:rsidR="004708B0" w:rsidRPr="00157A05">
        <w:rPr>
          <w:rFonts w:ascii="Arial" w:hAnsi="Arial" w:cs="Arial"/>
          <w:color w:val="000000"/>
        </w:rPr>
        <w:t xml:space="preserve">ost-hoc test with the </w:t>
      </w:r>
      <w:r w:rsidR="004708B0" w:rsidRPr="00C91EF0">
        <w:rPr>
          <w:rFonts w:ascii="Arial" w:hAnsi="Arial" w:cs="Arial"/>
          <w:i/>
          <w:iCs/>
          <w:color w:val="000000"/>
        </w:rPr>
        <w:t>emmeans</w:t>
      </w:r>
      <w:r w:rsidR="004708B0" w:rsidRPr="00157A05">
        <w:rPr>
          <w:rFonts w:ascii="Arial" w:hAnsi="Arial" w:cs="Arial"/>
          <w:color w:val="000000"/>
        </w:rPr>
        <w:t xml:space="preserve"> function of the emmeans package (</w:t>
      </w:r>
      <w:r w:rsidR="002E5A80" w:rsidRPr="00157A05">
        <w:rPr>
          <w:rFonts w:ascii="Arial" w:hAnsi="Arial" w:cs="Arial"/>
          <w:color w:val="000000"/>
        </w:rPr>
        <w:t>v.1.8.8</w:t>
      </w:r>
      <w:r w:rsidR="00CE1CAB" w:rsidRPr="00157A05">
        <w:rPr>
          <w:rFonts w:ascii="Arial" w:hAnsi="Arial" w:cs="Arial"/>
          <w:color w:val="000000"/>
        </w:rPr>
        <w:t xml:space="preserve">) </w:t>
      </w:r>
      <w:r w:rsidR="00876600" w:rsidRPr="008B0B41">
        <w:rPr>
          <w:rFonts w:ascii="Arial" w:hAnsi="Arial" w:cs="Arial"/>
          <w:color w:val="000000"/>
        </w:rPr>
        <w:t>(</w:t>
      </w:r>
      <w:r w:rsidR="00876600" w:rsidRPr="008B0B41">
        <w:rPr>
          <w:rFonts w:ascii="Arial" w:hAnsi="Arial" w:cs="Arial"/>
          <w:color w:val="000000"/>
          <w:rPrChange w:id="346" w:author="Ari Fina Bintarti" w:date="2024-05-24T17:21:00Z">
            <w:rPr>
              <w:rFonts w:ascii="Arial" w:hAnsi="Arial" w:cs="Arial"/>
              <w:color w:val="000000"/>
              <w:highlight w:val="yellow"/>
            </w:rPr>
          </w:rPrChange>
        </w:rPr>
        <w:t>Lenth 2024</w:t>
      </w:r>
      <w:r w:rsidR="00876600" w:rsidRPr="008B0B41">
        <w:rPr>
          <w:rFonts w:ascii="Arial" w:hAnsi="Arial" w:cs="Arial"/>
          <w:color w:val="000000"/>
        </w:rPr>
        <w:t>)</w:t>
      </w:r>
      <w:r w:rsidR="00876600">
        <w:rPr>
          <w:rFonts w:ascii="Arial" w:hAnsi="Arial" w:cs="Arial"/>
          <w:color w:val="000000"/>
        </w:rPr>
        <w:t xml:space="preserve"> </w:t>
      </w:r>
      <w:r w:rsidR="00CE1CAB" w:rsidRPr="00157A05">
        <w:rPr>
          <w:rFonts w:ascii="Arial" w:hAnsi="Arial" w:cs="Arial"/>
          <w:color w:val="000000"/>
        </w:rPr>
        <w:t>was performed for pairwise comparison</w:t>
      </w:r>
      <w:r w:rsidR="0022090A">
        <w:rPr>
          <w:rFonts w:ascii="Arial" w:hAnsi="Arial" w:cs="Arial"/>
          <w:color w:val="000000"/>
        </w:rPr>
        <w:t xml:space="preserve"> between drought and control</w:t>
      </w:r>
      <w:r w:rsidR="000A67A5" w:rsidRPr="00157A05">
        <w:rPr>
          <w:rFonts w:ascii="Arial" w:hAnsi="Arial" w:cs="Arial"/>
          <w:color w:val="000000"/>
        </w:rPr>
        <w:t>.</w:t>
      </w:r>
      <w:r w:rsidR="000A67A5" w:rsidRPr="00157A05">
        <w:rPr>
          <w:rFonts w:ascii="Arial" w:hAnsi="Arial" w:cs="Arial"/>
          <w:color w:val="000000"/>
          <w:lang w:val="en-GB"/>
        </w:rPr>
        <w:t xml:space="preserve"> </w:t>
      </w:r>
      <w:r w:rsidR="00BE2348" w:rsidRPr="00157A05">
        <w:rPr>
          <w:rFonts w:ascii="Arial" w:hAnsi="Arial" w:cs="Arial"/>
          <w:color w:val="000000"/>
          <w:lang w:val="en-GB"/>
        </w:rPr>
        <w:t xml:space="preserve">We </w:t>
      </w:r>
      <w:r w:rsidR="002526AC" w:rsidRPr="00157A05">
        <w:rPr>
          <w:rFonts w:ascii="Arial" w:hAnsi="Arial" w:cs="Arial"/>
          <w:color w:val="000000"/>
          <w:lang w:val="en-GB"/>
        </w:rPr>
        <w:t>applied</w:t>
      </w:r>
      <w:r w:rsidR="00BE2348" w:rsidRPr="00157A05">
        <w:rPr>
          <w:rFonts w:ascii="Arial" w:hAnsi="Arial" w:cs="Arial"/>
          <w:color w:val="000000"/>
          <w:lang w:val="en-GB"/>
        </w:rPr>
        <w:t xml:space="preserve"> th</w:t>
      </w:r>
      <w:r w:rsidR="002526AC" w:rsidRPr="00157A05">
        <w:rPr>
          <w:rFonts w:ascii="Arial" w:hAnsi="Arial" w:cs="Arial"/>
          <w:color w:val="000000"/>
          <w:lang w:val="en-GB"/>
        </w:rPr>
        <w:t>is</w:t>
      </w:r>
      <w:r w:rsidR="00BE2348" w:rsidRPr="00157A05">
        <w:rPr>
          <w:rFonts w:ascii="Arial" w:hAnsi="Arial" w:cs="Arial"/>
          <w:color w:val="000000"/>
          <w:lang w:val="en-GB"/>
        </w:rPr>
        <w:t xml:space="preserve"> analysis </w:t>
      </w:r>
      <w:r w:rsidR="002526AC" w:rsidRPr="00157A05">
        <w:rPr>
          <w:rFonts w:ascii="Arial" w:hAnsi="Arial" w:cs="Arial"/>
          <w:color w:val="000000"/>
          <w:lang w:val="en-GB"/>
        </w:rPr>
        <w:t xml:space="preserve">to compare ASVs abundance between control and </w:t>
      </w:r>
      <w:r w:rsidR="002F35B4">
        <w:rPr>
          <w:rFonts w:ascii="Arial" w:hAnsi="Arial" w:cs="Arial"/>
          <w:color w:val="000000"/>
          <w:lang w:val="en-GB"/>
        </w:rPr>
        <w:t>drought</w:t>
      </w:r>
      <w:r w:rsidR="002526AC" w:rsidRPr="00157A05">
        <w:rPr>
          <w:rFonts w:ascii="Arial" w:hAnsi="Arial" w:cs="Arial"/>
          <w:color w:val="000000"/>
          <w:lang w:val="en-GB"/>
        </w:rPr>
        <w:t xml:space="preserve"> within each </w:t>
      </w:r>
      <w:r w:rsidR="002F35B4">
        <w:rPr>
          <w:rFonts w:ascii="Arial" w:hAnsi="Arial" w:cs="Arial"/>
          <w:color w:val="000000"/>
          <w:lang w:val="en-GB"/>
        </w:rPr>
        <w:t>cropping</w:t>
      </w:r>
      <w:r w:rsidR="002526AC" w:rsidRPr="00157A05">
        <w:rPr>
          <w:rFonts w:ascii="Arial" w:hAnsi="Arial" w:cs="Arial"/>
          <w:color w:val="000000"/>
          <w:lang w:val="en-GB"/>
        </w:rPr>
        <w:t xml:space="preserve"> system</w:t>
      </w:r>
      <w:r w:rsidR="002F35B4">
        <w:rPr>
          <w:rFonts w:ascii="Arial" w:hAnsi="Arial" w:cs="Arial"/>
          <w:color w:val="000000"/>
          <w:lang w:val="en-GB"/>
        </w:rPr>
        <w:t>.</w:t>
      </w:r>
    </w:p>
    <w:p w14:paraId="2D82A3C2" w14:textId="77777777" w:rsidR="000A085A" w:rsidRDefault="000A085A" w:rsidP="0063031D">
      <w:pPr>
        <w:spacing w:after="0" w:line="480" w:lineRule="auto"/>
        <w:jc w:val="both"/>
        <w:rPr>
          <w:ins w:id="347" w:author="Ari Fina Bintarti" w:date="2024-05-24T10:01:00Z"/>
          <w:rFonts w:ascii="Arial" w:hAnsi="Arial" w:cs="Arial"/>
          <w:color w:val="000000"/>
          <w:lang w:val="en-GB"/>
        </w:rPr>
      </w:pPr>
    </w:p>
    <w:p w14:paraId="65737439" w14:textId="2A8C7E42" w:rsidR="00A0180A" w:rsidDel="007A0EEA" w:rsidRDefault="00F06DAC">
      <w:pPr>
        <w:spacing w:after="0" w:line="480" w:lineRule="auto"/>
        <w:ind w:firstLine="360"/>
        <w:jc w:val="both"/>
        <w:rPr>
          <w:del w:id="348" w:author="Ari Fina Bintarti" w:date="2024-05-24T10:30:00Z"/>
          <w:rFonts w:ascii="Arial" w:hAnsi="Arial" w:cs="Arial"/>
        </w:rPr>
        <w:pPrChange w:id="349" w:author="Ari Fina Bintarti" w:date="2024-05-24T10:01:00Z">
          <w:pPr>
            <w:spacing w:after="0" w:line="480" w:lineRule="auto"/>
            <w:ind w:firstLine="720"/>
            <w:jc w:val="both"/>
          </w:pPr>
        </w:pPrChange>
      </w:pPr>
      <w:r>
        <w:rPr>
          <w:rFonts w:ascii="Arial" w:hAnsi="Arial" w:cs="Arial"/>
          <w:color w:val="000000"/>
          <w:lang w:val="en-GB"/>
        </w:rPr>
        <w:t>We performed Mantel</w:t>
      </w:r>
      <w:r w:rsidR="00011DD4">
        <w:rPr>
          <w:rFonts w:ascii="Arial" w:hAnsi="Arial" w:cs="Arial"/>
          <w:color w:val="000000"/>
          <w:lang w:val="en-GB"/>
        </w:rPr>
        <w:t xml:space="preserve">’s </w:t>
      </w:r>
      <w:r>
        <w:rPr>
          <w:rFonts w:ascii="Arial" w:hAnsi="Arial" w:cs="Arial"/>
          <w:color w:val="000000"/>
          <w:lang w:val="en-GB"/>
        </w:rPr>
        <w:t xml:space="preserve">test </w:t>
      </w:r>
      <w:r w:rsidR="00961F8E">
        <w:rPr>
          <w:rFonts w:ascii="Arial" w:hAnsi="Arial" w:cs="Arial"/>
          <w:color w:val="000000"/>
          <w:lang w:val="en-GB"/>
        </w:rPr>
        <w:t xml:space="preserve">with Spearman’s correlation method </w:t>
      </w:r>
      <w:r>
        <w:rPr>
          <w:rFonts w:ascii="Arial" w:hAnsi="Arial" w:cs="Arial"/>
          <w:color w:val="000000"/>
          <w:lang w:val="en-GB"/>
        </w:rPr>
        <w:t>to analyse the correlation</w:t>
      </w:r>
      <w:r w:rsidR="00961F8E">
        <w:rPr>
          <w:rFonts w:ascii="Arial" w:hAnsi="Arial" w:cs="Arial"/>
          <w:color w:val="000000"/>
          <w:lang w:val="en-GB"/>
        </w:rPr>
        <w:t>s</w:t>
      </w:r>
      <w:r>
        <w:rPr>
          <w:rFonts w:ascii="Arial" w:hAnsi="Arial" w:cs="Arial"/>
          <w:color w:val="000000"/>
          <w:lang w:val="en-GB"/>
        </w:rPr>
        <w:t xml:space="preserve"> betwee</w:t>
      </w:r>
      <w:r w:rsidR="00011DD4">
        <w:rPr>
          <w:rFonts w:ascii="Arial" w:hAnsi="Arial" w:cs="Arial"/>
          <w:color w:val="000000"/>
          <w:lang w:val="en-GB"/>
        </w:rPr>
        <w:t>n</w:t>
      </w:r>
      <w:r>
        <w:rPr>
          <w:rFonts w:ascii="Arial" w:hAnsi="Arial" w:cs="Arial"/>
          <w:color w:val="000000"/>
          <w:lang w:val="en-GB"/>
        </w:rPr>
        <w:t xml:space="preserve"> </w:t>
      </w:r>
      <w:r w:rsidR="00011DD4">
        <w:rPr>
          <w:rFonts w:ascii="Arial" w:hAnsi="Arial" w:cs="Arial"/>
          <w:color w:val="000000"/>
          <w:lang w:val="en-GB"/>
        </w:rPr>
        <w:t xml:space="preserve">the structure (beta diversity) of </w:t>
      </w:r>
      <w:r>
        <w:rPr>
          <w:rFonts w:ascii="Arial" w:hAnsi="Arial" w:cs="Arial"/>
          <w:color w:val="000000"/>
          <w:lang w:val="en-GB"/>
        </w:rPr>
        <w:t>ammonia-oxidizing communit</w:t>
      </w:r>
      <w:r w:rsidR="00011DD4">
        <w:rPr>
          <w:rFonts w:ascii="Arial" w:hAnsi="Arial" w:cs="Arial"/>
          <w:color w:val="000000"/>
          <w:lang w:val="en-GB"/>
        </w:rPr>
        <w:t xml:space="preserve">y with its alpha diversity, the abundance of </w:t>
      </w:r>
      <w:r w:rsidR="00011DD4" w:rsidRPr="00011DD4">
        <w:rPr>
          <w:rFonts w:ascii="Arial" w:hAnsi="Arial" w:cs="Arial"/>
          <w:i/>
          <w:iCs/>
          <w:color w:val="000000"/>
          <w:lang w:val="en-GB"/>
        </w:rPr>
        <w:t>amoA</w:t>
      </w:r>
      <w:r w:rsidR="00011DD4">
        <w:rPr>
          <w:rFonts w:ascii="Arial" w:hAnsi="Arial" w:cs="Arial"/>
          <w:color w:val="000000"/>
          <w:lang w:val="en-GB"/>
        </w:rPr>
        <w:t xml:space="preserve"> gene, as well as with mineral </w:t>
      </w:r>
      <w:r w:rsidR="00961F8E">
        <w:rPr>
          <w:rFonts w:ascii="Arial" w:hAnsi="Arial" w:cs="Arial"/>
          <w:color w:val="000000"/>
          <w:lang w:val="en-GB"/>
        </w:rPr>
        <w:t xml:space="preserve">N </w:t>
      </w:r>
      <w:r w:rsidR="00011DD4">
        <w:rPr>
          <w:rFonts w:ascii="Arial" w:hAnsi="Arial" w:cs="Arial"/>
          <w:color w:val="000000"/>
          <w:lang w:val="en-GB"/>
        </w:rPr>
        <w:t>pools</w:t>
      </w:r>
      <w:r w:rsidR="00961F8E">
        <w:rPr>
          <w:rFonts w:ascii="Arial" w:hAnsi="Arial" w:cs="Arial"/>
          <w:color w:val="000000"/>
          <w:lang w:val="en-GB"/>
        </w:rPr>
        <w:t xml:space="preserve"> and other</w:t>
      </w:r>
      <w:r w:rsidR="00011DD4">
        <w:rPr>
          <w:rFonts w:ascii="Arial" w:hAnsi="Arial" w:cs="Arial"/>
          <w:color w:val="000000"/>
          <w:lang w:val="en-GB"/>
        </w:rPr>
        <w:t xml:space="preserve"> measured soil properties. </w:t>
      </w:r>
      <w:r w:rsidR="00961F8E">
        <w:rPr>
          <w:rFonts w:ascii="Arial" w:hAnsi="Arial" w:cs="Arial"/>
          <w:color w:val="000000"/>
          <w:lang w:val="en-GB"/>
        </w:rPr>
        <w:t>The correlation test was conducted for drought and control to compare between the two treatments</w:t>
      </w:r>
      <w:r w:rsidR="002F5E39">
        <w:rPr>
          <w:rFonts w:ascii="Arial" w:hAnsi="Arial" w:cs="Arial"/>
          <w:color w:val="000000"/>
          <w:lang w:val="en-GB"/>
        </w:rPr>
        <w:t xml:space="preserve"> using the microeco package</w:t>
      </w:r>
      <w:r w:rsidR="00EE563D">
        <w:rPr>
          <w:rFonts w:ascii="Arial" w:hAnsi="Arial" w:cs="Arial"/>
          <w:color w:val="000000"/>
          <w:lang w:val="en-GB"/>
        </w:rPr>
        <w:t xml:space="preserve"> (v.1.4.0)</w:t>
      </w:r>
      <w:r w:rsidR="002F5E39">
        <w:rPr>
          <w:rFonts w:ascii="Arial" w:hAnsi="Arial" w:cs="Arial"/>
          <w:color w:val="000000"/>
          <w:lang w:val="en-GB"/>
        </w:rPr>
        <w:t xml:space="preserve"> </w:t>
      </w:r>
      <w:r w:rsidR="00162DC7">
        <w:rPr>
          <w:rFonts w:ascii="Arial" w:hAnsi="Arial" w:cs="Arial"/>
          <w:color w:val="000000"/>
          <w:lang w:val="en-GB"/>
        </w:rPr>
        <w:fldChar w:fldCharType="begin"/>
      </w:r>
      <w:r w:rsidR="00162DC7">
        <w:rPr>
          <w:rFonts w:ascii="Arial" w:hAnsi="Arial" w:cs="Arial"/>
          <w:color w:val="000000"/>
          <w:lang w:val="en-GB"/>
        </w:rPr>
        <w:instrText xml:space="preserve"> ADDIN ZOTERO_ITEM CSL_CITATION {"citationID":"z93EyFkK","properties":{"formattedCitation":"(Liu et al., 2021)","plainCitation":"(Liu et al., 2021)","noteIndex":0},"citationItems":[{"id":512,"uris":["http://zotero.org/users/local/4LgJUJlW/items/5VK37R2Q"],"itemData":{"id":512,"type":"article-journal","abstract":"A large amount of sequencing data is produced in microbial community ecology studies using the high-throughput sequencing technique, especially amplicon-sequencing-based community data. After conducting the initial bioinformatic analysis of amplicon sequencing data, performing the subsequent statistics and data mining based on the operational taxonomic unit and taxonomic assignment tables is still complicated and time-consuming. To address this problem, we present an integrated R package-‘microeco’ as an analysis pipeline for treating microbial community and environmental data. This package was developed based on the R6 class system and combines a series of commonly used and advanced approaches in microbial community ecology research. The package includes classes for data preprocessing, taxa abundance plotting, venn diagram, alpha diversity analysis, beta diversity analysis, differential abundance test and indicator taxon analysis, environmental data analysis, null model analysis, network analysis and functional analysis. Each class is designed to provide a set of approaches that can be easily accessible to users. Compared with other R packages in the microbial ecology field, the microeco package is fast, flexible and modularized to use and provides powerful and convenient tools for researchers. The microeco package can be installed from CRAN (The Comprehensive R Archive Network) or github (https://github.com/ChiLiubio/microeco).","container-title":"FEMS Microbiology Ecology","DOI":"10.1093/femsec/fiaa255","ISSN":"0168-6496","issue":"2","journalAbbreviation":"FEMS Microbiology Ecology","page":"fiaa255","source":"Silverchair","title":"microeco: an R package for data mining in microbial community ecology","title-short":"microeco","volume":"97","author":[{"family":"Liu","given":"Chi"},{"family":"Cui","given":"Yaoming"},{"family":"Li","given":"Xiangzhen"},{"family":"Yao","given":"Minjie"}],"issued":{"date-parts":[["2021",2,1]]}}}],"schema":"https://github.com/citation-style-language/schema/raw/master/csl-citation.json"} </w:instrText>
      </w:r>
      <w:r w:rsidR="00162DC7">
        <w:rPr>
          <w:rFonts w:ascii="Arial" w:hAnsi="Arial" w:cs="Arial"/>
          <w:color w:val="000000"/>
          <w:lang w:val="en-GB"/>
        </w:rPr>
        <w:fldChar w:fldCharType="separate"/>
      </w:r>
      <w:r w:rsidR="00162DC7">
        <w:rPr>
          <w:rFonts w:ascii="Arial" w:hAnsi="Arial" w:cs="Arial"/>
          <w:noProof/>
          <w:color w:val="000000"/>
          <w:lang w:val="en-GB"/>
        </w:rPr>
        <w:t>(Liu et al., 2021)</w:t>
      </w:r>
      <w:r w:rsidR="00162DC7">
        <w:rPr>
          <w:rFonts w:ascii="Arial" w:hAnsi="Arial" w:cs="Arial"/>
          <w:color w:val="000000"/>
          <w:lang w:val="en-GB"/>
        </w:rPr>
        <w:fldChar w:fldCharType="end"/>
      </w:r>
      <w:r w:rsidR="00162DC7">
        <w:rPr>
          <w:rFonts w:ascii="Arial" w:hAnsi="Arial" w:cs="Arial"/>
          <w:color w:val="000000"/>
          <w:lang w:val="en-GB"/>
        </w:rPr>
        <w:t xml:space="preserve"> </w:t>
      </w:r>
      <w:r w:rsidR="00EE563D">
        <w:rPr>
          <w:rFonts w:ascii="Arial" w:hAnsi="Arial" w:cs="Arial"/>
          <w:color w:val="000000"/>
          <w:lang w:val="en-GB"/>
        </w:rPr>
        <w:t>and ggcor package (v.0.9.4.3)</w:t>
      </w:r>
      <w:r w:rsidR="00A0180A">
        <w:rPr>
          <w:rFonts w:ascii="Arial" w:hAnsi="Arial" w:cs="Arial"/>
          <w:color w:val="000000"/>
          <w:lang w:val="en-GB"/>
        </w:rPr>
        <w:t xml:space="preserve"> </w:t>
      </w:r>
      <w:r w:rsidR="00EE563D" w:rsidRPr="009B0F8A">
        <w:rPr>
          <w:rFonts w:ascii="Arial" w:hAnsi="Arial" w:cs="Arial"/>
          <w:color w:val="000000"/>
          <w:lang w:val="en-GB"/>
        </w:rPr>
        <w:t>(</w:t>
      </w:r>
      <w:r w:rsidR="00EE563D" w:rsidRPr="009B0F8A">
        <w:rPr>
          <w:rFonts w:ascii="Arial" w:hAnsi="Arial" w:cs="Arial"/>
          <w:color w:val="000000"/>
          <w:lang w:val="en-GB"/>
          <w:rPrChange w:id="350" w:author="Ari Fina Bintarti" w:date="2024-05-24T17:24:00Z">
            <w:rPr>
              <w:rFonts w:ascii="Arial" w:hAnsi="Arial" w:cs="Arial"/>
              <w:color w:val="000000"/>
              <w:highlight w:val="yellow"/>
              <w:lang w:val="en-GB"/>
            </w:rPr>
          </w:rPrChange>
        </w:rPr>
        <w:t>Huang et al.</w:t>
      </w:r>
      <w:r w:rsidR="00162DC7" w:rsidRPr="009B0F8A">
        <w:rPr>
          <w:rFonts w:ascii="Arial" w:hAnsi="Arial" w:cs="Arial"/>
          <w:color w:val="000000"/>
          <w:lang w:val="en-GB"/>
          <w:rPrChange w:id="351" w:author="Ari Fina Bintarti" w:date="2024-05-24T17:24:00Z">
            <w:rPr>
              <w:rFonts w:ascii="Arial" w:hAnsi="Arial" w:cs="Arial"/>
              <w:color w:val="000000"/>
              <w:highlight w:val="yellow"/>
              <w:lang w:val="en-GB"/>
            </w:rPr>
          </w:rPrChange>
        </w:rPr>
        <w:t>,</w:t>
      </w:r>
      <w:r w:rsidR="00EE563D" w:rsidRPr="009B0F8A">
        <w:rPr>
          <w:rFonts w:ascii="Arial" w:hAnsi="Arial" w:cs="Arial"/>
          <w:color w:val="000000"/>
          <w:lang w:val="en-GB"/>
          <w:rPrChange w:id="352" w:author="Ari Fina Bintarti" w:date="2024-05-24T17:24:00Z">
            <w:rPr>
              <w:rFonts w:ascii="Arial" w:hAnsi="Arial" w:cs="Arial"/>
              <w:color w:val="000000"/>
              <w:highlight w:val="yellow"/>
              <w:lang w:val="en-GB"/>
            </w:rPr>
          </w:rPrChange>
        </w:rPr>
        <w:t xml:space="preserve"> 2020</w:t>
      </w:r>
      <w:r w:rsidR="00EE563D" w:rsidRPr="009B0F8A">
        <w:rPr>
          <w:rFonts w:ascii="Arial" w:hAnsi="Arial" w:cs="Arial"/>
          <w:color w:val="000000"/>
          <w:lang w:val="en-GB"/>
        </w:rPr>
        <w:t>)</w:t>
      </w:r>
      <w:r w:rsidR="00961F8E" w:rsidRPr="009B0F8A">
        <w:rPr>
          <w:rFonts w:ascii="Arial" w:hAnsi="Arial" w:cs="Arial"/>
          <w:color w:val="000000"/>
          <w:lang w:val="en-GB"/>
        </w:rPr>
        <w:t>.</w:t>
      </w:r>
      <w:r w:rsidR="00A0180A">
        <w:rPr>
          <w:rFonts w:ascii="Arial" w:hAnsi="Arial" w:cs="Arial"/>
          <w:color w:val="000000"/>
          <w:lang w:val="en-GB"/>
        </w:rPr>
        <w:t xml:space="preserve"> </w:t>
      </w:r>
      <w:r w:rsidR="00A0180A">
        <w:rPr>
          <w:rFonts w:ascii="Arial" w:hAnsi="Arial" w:cs="Arial"/>
        </w:rPr>
        <w:t xml:space="preserve">The actual </w:t>
      </w:r>
      <w:r w:rsidR="00A0180A">
        <w:rPr>
          <w:rFonts w:ascii="Arial" w:hAnsi="Arial" w:cs="Arial"/>
          <w:i/>
          <w:iCs/>
        </w:rPr>
        <w:t>P</w:t>
      </w:r>
      <w:r w:rsidR="00A0180A" w:rsidRPr="00157A05">
        <w:rPr>
          <w:rFonts w:ascii="Arial" w:hAnsi="Arial" w:cs="Arial"/>
        </w:rPr>
        <w:t xml:space="preserve"> values were corrected using the Benjamini-Hochberg </w:t>
      </w:r>
      <w:r w:rsidR="00A0180A">
        <w:rPr>
          <w:rFonts w:ascii="Arial" w:hAnsi="Arial" w:cs="Arial"/>
        </w:rPr>
        <w:t xml:space="preserve">(FDR) </w:t>
      </w:r>
      <w:r w:rsidR="00A0180A" w:rsidRPr="00157A05">
        <w:rPr>
          <w:rFonts w:ascii="Arial" w:hAnsi="Arial" w:cs="Arial"/>
        </w:rPr>
        <w:t>method</w:t>
      </w:r>
      <w:r w:rsidR="00C134B8">
        <w:rPr>
          <w:rFonts w:ascii="Arial" w:hAnsi="Arial" w:cs="Arial"/>
        </w:rPr>
        <w:t xml:space="preserve"> </w:t>
      </w:r>
      <w:r w:rsidR="00C134B8">
        <w:rPr>
          <w:rFonts w:ascii="Arial" w:hAnsi="Arial" w:cs="Arial"/>
        </w:rPr>
        <w:fldChar w:fldCharType="begin"/>
      </w:r>
      <w:r w:rsidR="00C134B8">
        <w:rPr>
          <w:rFonts w:ascii="Arial" w:hAnsi="Arial" w:cs="Arial"/>
        </w:rPr>
        <w:instrText xml:space="preserve"> ADDIN ZOTERO_ITEM CSL_CITATION {"citationID":"6dALCOoE","properties":{"formattedCitation":"(Benjamini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Pr>
          <w:rFonts w:ascii="Arial" w:hAnsi="Arial" w:cs="Arial"/>
        </w:rPr>
        <w:fldChar w:fldCharType="separate"/>
      </w:r>
      <w:r w:rsidR="00C134B8">
        <w:rPr>
          <w:rFonts w:ascii="Arial" w:hAnsi="Arial" w:cs="Arial"/>
          <w:noProof/>
        </w:rPr>
        <w:t>(Benjamini &amp; Hochberg, 1995)</w:t>
      </w:r>
      <w:r w:rsidR="00C134B8">
        <w:rPr>
          <w:rFonts w:ascii="Arial" w:hAnsi="Arial" w:cs="Arial"/>
        </w:rPr>
        <w:fldChar w:fldCharType="end"/>
      </w:r>
      <w:r w:rsidR="00A0180A" w:rsidRPr="00157A05">
        <w:rPr>
          <w:rFonts w:ascii="Arial" w:hAnsi="Arial" w:cs="Arial"/>
        </w:rPr>
        <w:t>.</w:t>
      </w:r>
    </w:p>
    <w:p w14:paraId="11A6F667" w14:textId="77777777" w:rsidR="00CA526F" w:rsidRPr="00157A05" w:rsidDel="007A0EEA" w:rsidRDefault="00CA526F" w:rsidP="0063031D">
      <w:pPr>
        <w:spacing w:after="0" w:line="480" w:lineRule="auto"/>
        <w:jc w:val="both"/>
        <w:rPr>
          <w:del w:id="353" w:author="Ari Fina Bintarti" w:date="2024-05-24T10:30:00Z"/>
          <w:rFonts w:ascii="Arial" w:hAnsi="Arial" w:cs="Arial"/>
          <w:color w:val="000000"/>
          <w:lang w:val="en-GB"/>
        </w:rPr>
      </w:pPr>
    </w:p>
    <w:p w14:paraId="420CF257" w14:textId="560498A7" w:rsidR="000A085A" w:rsidRPr="007A0EEA" w:rsidRDefault="00A54115">
      <w:pPr>
        <w:spacing w:after="0" w:line="480" w:lineRule="auto"/>
        <w:ind w:firstLine="360"/>
        <w:jc w:val="both"/>
        <w:rPr>
          <w:rFonts w:ascii="Arial" w:hAnsi="Arial" w:cs="Arial"/>
          <w:i/>
          <w:iCs/>
          <w:color w:val="000000"/>
          <w:lang w:val="en-GB"/>
          <w:rPrChange w:id="354" w:author="Ari Fina Bintarti" w:date="2024-05-24T10:30:00Z">
            <w:rPr>
              <w:color w:val="000000"/>
              <w:lang w:val="en-GB"/>
            </w:rPr>
          </w:rPrChange>
        </w:rPr>
        <w:pPrChange w:id="355" w:author="Ari Fina Bintarti" w:date="2024-05-24T10:30:00Z">
          <w:pPr>
            <w:spacing w:after="0" w:line="480" w:lineRule="auto"/>
            <w:jc w:val="both"/>
          </w:pPr>
        </w:pPrChange>
      </w:pPr>
      <w:del w:id="356" w:author="Ari Fina Bintarti" w:date="2024-05-24T10:30:00Z">
        <w:r w:rsidRPr="007A0EEA" w:rsidDel="007A0EEA">
          <w:rPr>
            <w:rFonts w:ascii="Arial" w:hAnsi="Arial" w:cs="Arial"/>
            <w:i/>
            <w:iCs/>
            <w:rPrChange w:id="357" w:author="Ari Fina Bintarti" w:date="2024-05-24T10:30:00Z">
              <w:rPr/>
            </w:rPrChange>
          </w:rPr>
          <w:delText>Data and code availability</w:delText>
        </w:r>
      </w:del>
    </w:p>
    <w:p w14:paraId="4AEC4594" w14:textId="0F48F88C" w:rsidR="00614C7F" w:rsidRPr="00157A05" w:rsidDel="007A0EEA" w:rsidRDefault="00614C7F">
      <w:pPr>
        <w:spacing w:after="0" w:line="480" w:lineRule="auto"/>
        <w:ind w:firstLine="360"/>
        <w:jc w:val="both"/>
        <w:rPr>
          <w:moveFrom w:id="358" w:author="Ari Fina Bintarti" w:date="2024-05-24T10:30:00Z"/>
          <w:rFonts w:ascii="Arial" w:hAnsi="Arial" w:cs="Arial"/>
        </w:rPr>
        <w:pPrChange w:id="359" w:author="Ari Fina Bintarti" w:date="2024-05-24T10:01:00Z">
          <w:pPr>
            <w:spacing w:after="0" w:line="480" w:lineRule="auto"/>
            <w:ind w:firstLine="720"/>
            <w:jc w:val="both"/>
          </w:pPr>
        </w:pPrChange>
      </w:pPr>
      <w:moveFromRangeStart w:id="360" w:author="Ari Fina Bintarti" w:date="2024-05-24T10:30:00Z" w:name="move167439071"/>
      <w:moveFrom w:id="361" w:author="Ari Fina Bintarti" w:date="2024-05-24T10:30:00Z">
        <w:r w:rsidRPr="00157A05" w:rsidDel="007A0EEA">
          <w:rPr>
            <w:rFonts w:ascii="Arial" w:hAnsi="Arial" w:cs="Arial"/>
          </w:rPr>
          <w:t xml:space="preserve">The computational workflows for sequence processing and ecological statistics are available on </w:t>
        </w:r>
        <w:r w:rsidRPr="00162DC7" w:rsidDel="007A0EEA">
          <w:rPr>
            <w:rFonts w:ascii="Arial" w:hAnsi="Arial" w:cs="Arial"/>
          </w:rPr>
          <w:t>GitHub</w:t>
        </w:r>
        <w:r w:rsidR="00162DC7" w:rsidRPr="00162DC7" w:rsidDel="007A0EEA">
          <w:rPr>
            <w:rFonts w:ascii="Arial" w:hAnsi="Arial" w:cs="Arial"/>
          </w:rPr>
          <w:t xml:space="preserve"> </w:t>
        </w:r>
        <w:r w:rsidRPr="00162DC7" w:rsidDel="007A0EEA">
          <w:rPr>
            <w:rFonts w:ascii="Arial" w:hAnsi="Arial" w:cs="Arial"/>
          </w:rPr>
          <w:t>(</w:t>
        </w:r>
        <w:r w:rsidR="00162DC7" w:rsidRPr="00162DC7" w:rsidDel="007A0EEA">
          <w:rPr>
            <w:rFonts w:ascii="Arial" w:hAnsi="Arial" w:cs="Arial"/>
          </w:rPr>
          <w:t>https://github.com/arifinabintarti/microservices</w:t>
        </w:r>
        <w:r w:rsidR="00162DC7" w:rsidDel="007A0EEA">
          <w:rPr>
            <w:rFonts w:ascii="Arial" w:hAnsi="Arial" w:cs="Arial"/>
          </w:rPr>
          <w:t>)</w:t>
        </w:r>
        <w:r w:rsidRPr="00157A05" w:rsidDel="007A0EEA">
          <w:rPr>
            <w:rFonts w:ascii="Arial" w:hAnsi="Arial" w:cs="Arial"/>
          </w:rPr>
          <w:t xml:space="preserve">. Raw sequence data of amoA gene of AOB, AOA, and comammox have been deposited in the Sequence Read Archive NCBI database under Bioproject accession number </w:t>
        </w:r>
        <w:r w:rsidRPr="00157A05" w:rsidDel="007A0EEA">
          <w:rPr>
            <w:rFonts w:ascii="Arial" w:hAnsi="Arial" w:cs="Arial"/>
            <w:highlight w:val="yellow"/>
            <w:u w:val="single"/>
          </w:rPr>
          <w:t>….</w:t>
        </w:r>
        <w:r w:rsidRPr="00157A05" w:rsidDel="007A0EEA">
          <w:rPr>
            <w:rFonts w:ascii="Arial" w:hAnsi="Arial" w:cs="Arial"/>
            <w:highlight w:val="yellow"/>
          </w:rPr>
          <w:t>.</w:t>
        </w:r>
      </w:moveFrom>
    </w:p>
    <w:moveFromRangeEnd w:id="360"/>
    <w:p w14:paraId="653621F8" w14:textId="77777777" w:rsidR="00CA526F" w:rsidRDefault="00CA526F" w:rsidP="0063031D">
      <w:pPr>
        <w:spacing w:after="0" w:line="480" w:lineRule="auto"/>
        <w:ind w:firstLine="720"/>
        <w:jc w:val="both"/>
        <w:rPr>
          <w:rFonts w:ascii="Arial" w:hAnsi="Arial" w:cs="Arial"/>
        </w:rPr>
      </w:pPr>
    </w:p>
    <w:p w14:paraId="68C213D0" w14:textId="685A7A9B" w:rsidR="00CA526F" w:rsidRPr="00B87AC4" w:rsidRDefault="00CA526F">
      <w:pPr>
        <w:pStyle w:val="ListParagraph"/>
        <w:numPr>
          <w:ilvl w:val="0"/>
          <w:numId w:val="15"/>
        </w:numPr>
        <w:spacing w:line="480" w:lineRule="auto"/>
        <w:ind w:left="360"/>
        <w:jc w:val="both"/>
        <w:rPr>
          <w:rFonts w:ascii="Arial" w:hAnsi="Arial" w:cs="Arial"/>
          <w:b/>
          <w:bCs/>
          <w:rPrChange w:id="362" w:author="Ari Fina Bintarti" w:date="2024-05-24T09:51:00Z">
            <w:rPr/>
          </w:rPrChange>
        </w:rPr>
        <w:pPrChange w:id="363" w:author="Ari Fina Bintarti" w:date="2024-05-24T09:52:00Z">
          <w:pPr>
            <w:spacing w:after="0" w:line="480" w:lineRule="auto"/>
            <w:jc w:val="both"/>
          </w:pPr>
        </w:pPrChange>
      </w:pPr>
      <w:r w:rsidRPr="00B87AC4">
        <w:rPr>
          <w:rFonts w:ascii="Arial" w:hAnsi="Arial" w:cs="Arial"/>
          <w:b/>
          <w:bCs/>
          <w:rPrChange w:id="364" w:author="Ari Fina Bintarti" w:date="2024-05-24T09:51:00Z">
            <w:rPr/>
          </w:rPrChange>
        </w:rPr>
        <w:t>R</w:t>
      </w:r>
      <w:ins w:id="365" w:author="Ari Fina Bintarti" w:date="2024-05-24T09:52:00Z">
        <w:r w:rsidR="00B87AC4">
          <w:rPr>
            <w:rFonts w:ascii="Arial" w:hAnsi="Arial" w:cs="Arial"/>
            <w:b/>
            <w:bCs/>
          </w:rPr>
          <w:t>esults</w:t>
        </w:r>
      </w:ins>
      <w:del w:id="366" w:author="Ari Fina Bintarti" w:date="2024-05-24T09:52:00Z">
        <w:r w:rsidRPr="00B87AC4" w:rsidDel="00B87AC4">
          <w:rPr>
            <w:rFonts w:ascii="Arial" w:hAnsi="Arial" w:cs="Arial"/>
            <w:b/>
            <w:bCs/>
            <w:rPrChange w:id="367" w:author="Ari Fina Bintarti" w:date="2024-05-24T09:51:00Z">
              <w:rPr/>
            </w:rPrChange>
          </w:rPr>
          <w:delText>ESULTS</w:delText>
        </w:r>
      </w:del>
    </w:p>
    <w:p w14:paraId="787F01E7" w14:textId="77777777" w:rsidR="007C2534" w:rsidRPr="00157A05" w:rsidRDefault="007C2534" w:rsidP="0063031D">
      <w:pPr>
        <w:spacing w:after="0" w:line="480" w:lineRule="auto"/>
        <w:jc w:val="both"/>
        <w:rPr>
          <w:rFonts w:ascii="Arial" w:hAnsi="Arial" w:cs="Arial"/>
          <w:b/>
          <w:bCs/>
        </w:rPr>
      </w:pPr>
    </w:p>
    <w:p w14:paraId="3B78F7F9" w14:textId="344B0556" w:rsidR="007C2534" w:rsidRDefault="007C2534" w:rsidP="00B87AC4">
      <w:pPr>
        <w:pStyle w:val="ListParagraph"/>
        <w:numPr>
          <w:ilvl w:val="1"/>
          <w:numId w:val="15"/>
        </w:numPr>
        <w:spacing w:line="480" w:lineRule="auto"/>
        <w:ind w:left="540" w:hanging="540"/>
        <w:jc w:val="both"/>
        <w:rPr>
          <w:ins w:id="368" w:author="Ari Fina Bintarti" w:date="2024-05-24T10:01:00Z"/>
          <w:rFonts w:ascii="Arial" w:hAnsi="Arial" w:cs="Arial"/>
          <w:i/>
          <w:iCs/>
        </w:rPr>
      </w:pPr>
      <w:r w:rsidRPr="000A085A">
        <w:rPr>
          <w:rFonts w:ascii="Arial" w:hAnsi="Arial" w:cs="Arial"/>
          <w:i/>
          <w:iCs/>
          <w:rPrChange w:id="369" w:author="Ari Fina Bintarti" w:date="2024-05-24T10:01:00Z">
            <w:rPr/>
          </w:rPrChange>
        </w:rPr>
        <w:t>Drought affect</w:t>
      </w:r>
      <w:r w:rsidR="00A50354" w:rsidRPr="000A085A">
        <w:rPr>
          <w:rFonts w:ascii="Arial" w:hAnsi="Arial" w:cs="Arial"/>
          <w:i/>
          <w:iCs/>
          <w:rPrChange w:id="370" w:author="Ari Fina Bintarti" w:date="2024-05-24T10:01:00Z">
            <w:rPr/>
          </w:rPrChange>
        </w:rPr>
        <w:t>ed</w:t>
      </w:r>
      <w:r w:rsidRPr="000A085A">
        <w:rPr>
          <w:rFonts w:ascii="Arial" w:hAnsi="Arial" w:cs="Arial"/>
          <w:i/>
          <w:iCs/>
          <w:rPrChange w:id="371" w:author="Ari Fina Bintarti" w:date="2024-05-24T10:01:00Z">
            <w:rPr/>
          </w:rPrChange>
        </w:rPr>
        <w:t xml:space="preserve"> soil water availability and mineral N pools</w:t>
      </w:r>
    </w:p>
    <w:p w14:paraId="57E80882" w14:textId="77777777" w:rsidR="000A085A" w:rsidRPr="000A085A" w:rsidRDefault="000A085A">
      <w:pPr>
        <w:pStyle w:val="ListParagraph"/>
        <w:spacing w:line="480" w:lineRule="auto"/>
        <w:ind w:left="540"/>
        <w:jc w:val="both"/>
        <w:rPr>
          <w:rFonts w:ascii="Arial" w:hAnsi="Arial" w:cs="Arial"/>
          <w:i/>
          <w:iCs/>
          <w:rPrChange w:id="372" w:author="Ari Fina Bintarti" w:date="2024-05-24T10:01:00Z">
            <w:rPr/>
          </w:rPrChange>
        </w:rPr>
        <w:pPrChange w:id="373" w:author="Ari Fina Bintarti" w:date="2024-05-24T10:01:00Z">
          <w:pPr>
            <w:spacing w:after="0" w:line="480" w:lineRule="auto"/>
            <w:jc w:val="both"/>
          </w:pPr>
        </w:pPrChange>
      </w:pPr>
    </w:p>
    <w:p w14:paraId="2ACDEB71" w14:textId="4B69A58B" w:rsidR="009C5398" w:rsidDel="000A085A" w:rsidRDefault="000133C7" w:rsidP="000A085A">
      <w:pPr>
        <w:spacing w:after="0" w:line="480" w:lineRule="auto"/>
        <w:ind w:firstLine="360"/>
        <w:jc w:val="both"/>
        <w:rPr>
          <w:del w:id="374" w:author="Ari Fina Bintarti" w:date="2024-05-24T10:02:00Z"/>
          <w:rFonts w:ascii="Arial" w:hAnsi="Arial" w:cs="Arial"/>
        </w:rPr>
      </w:pPr>
      <w:r>
        <w:rPr>
          <w:rFonts w:ascii="Arial" w:hAnsi="Arial" w:cs="Arial"/>
        </w:rPr>
        <w:lastRenderedPageBreak/>
        <w:t>As expected, d</w:t>
      </w:r>
      <w:r w:rsidR="007C2534" w:rsidRPr="00157A05">
        <w:rPr>
          <w:rFonts w:ascii="Arial" w:hAnsi="Arial" w:cs="Arial"/>
        </w:rPr>
        <w:t>rought severely affect</w:t>
      </w:r>
      <w:r w:rsidR="00EE6041">
        <w:rPr>
          <w:rFonts w:ascii="Arial" w:hAnsi="Arial" w:cs="Arial"/>
        </w:rPr>
        <w:t>ed</w:t>
      </w:r>
      <w:r w:rsidR="007C2534" w:rsidRPr="00157A05">
        <w:rPr>
          <w:rFonts w:ascii="Arial" w:hAnsi="Arial" w:cs="Arial"/>
        </w:rPr>
        <w:t xml:space="preserve"> the soil water availability in all cropping systems, with a</w:t>
      </w:r>
      <w:r w:rsidR="00896AF6">
        <w:rPr>
          <w:rFonts w:ascii="Arial" w:hAnsi="Arial" w:cs="Arial"/>
        </w:rPr>
        <w:t>n average</w:t>
      </w:r>
      <w:r w:rsidR="007C2534" w:rsidRPr="00157A05">
        <w:rPr>
          <w:rFonts w:ascii="Arial" w:hAnsi="Arial" w:cs="Arial"/>
        </w:rPr>
        <w:t xml:space="preserve"> decrease </w:t>
      </w:r>
      <w:r w:rsidR="00896AF6">
        <w:rPr>
          <w:rFonts w:ascii="Arial" w:hAnsi="Arial" w:cs="Arial"/>
        </w:rPr>
        <w:t xml:space="preserve">of </w:t>
      </w:r>
      <w:r w:rsidR="003D64F5">
        <w:rPr>
          <w:rFonts w:ascii="Arial" w:hAnsi="Arial" w:cs="Arial"/>
        </w:rPr>
        <w:t xml:space="preserve">more than </w:t>
      </w:r>
      <w:ins w:id="375" w:author="Ari Fina Bintarti" w:date="2024-05-24T11:55:00Z">
        <w:r w:rsidR="00FC186F">
          <w:rPr>
            <w:rFonts w:ascii="Arial" w:hAnsi="Arial" w:cs="Arial"/>
          </w:rPr>
          <w:t>6</w:t>
        </w:r>
      </w:ins>
      <w:del w:id="376" w:author="Ari Fina Bintarti" w:date="2024-05-24T11:55:00Z">
        <w:r w:rsidR="003D64F5" w:rsidDel="00FC186F">
          <w:rPr>
            <w:rFonts w:ascii="Arial" w:hAnsi="Arial" w:cs="Arial"/>
          </w:rPr>
          <w:delText>4</w:delText>
        </w:r>
      </w:del>
      <w:r w:rsidR="003D64F5">
        <w:rPr>
          <w:rFonts w:ascii="Arial" w:hAnsi="Arial" w:cs="Arial"/>
        </w:rPr>
        <w:t>0%</w:t>
      </w:r>
      <w:r w:rsidR="007C2534" w:rsidRPr="00157A05">
        <w:rPr>
          <w:rFonts w:ascii="Arial" w:hAnsi="Arial" w:cs="Arial"/>
        </w:rPr>
        <w:t xml:space="preserve"> in </w:t>
      </w:r>
      <w:r w:rsidR="00FF6AF1" w:rsidRPr="00772852">
        <w:rPr>
          <w:rFonts w:ascii="Arial" w:hAnsi="Arial" w:cs="Arial"/>
        </w:rPr>
        <w:t xml:space="preserve">gravimetric water content </w:t>
      </w:r>
      <w:r w:rsidR="00FF6AF1">
        <w:rPr>
          <w:rFonts w:ascii="Arial" w:hAnsi="Arial" w:cs="Arial"/>
        </w:rPr>
        <w:t>(</w:t>
      </w:r>
      <w:r w:rsidR="00064AE0">
        <w:rPr>
          <w:rFonts w:ascii="Arial" w:hAnsi="Arial" w:cs="Arial"/>
        </w:rPr>
        <w:t>GWC</w:t>
      </w:r>
      <w:r w:rsidR="00FF6AF1">
        <w:rPr>
          <w:rFonts w:ascii="Arial" w:hAnsi="Arial" w:cs="Arial"/>
        </w:rPr>
        <w:t>)</w:t>
      </w:r>
      <w:r w:rsidR="007C2534" w:rsidRPr="00157A05">
        <w:rPr>
          <w:rFonts w:ascii="Arial" w:hAnsi="Arial" w:cs="Arial"/>
        </w:rPr>
        <w:t xml:space="preserve"> compared to the control </w:t>
      </w:r>
      <w:r w:rsidR="007C2534" w:rsidRPr="003D0DDA">
        <w:rPr>
          <w:rFonts w:ascii="Arial" w:hAnsi="Arial" w:cs="Arial"/>
        </w:rPr>
        <w:t>(</w:t>
      </w:r>
      <w:del w:id="377" w:author="Ari Fina Bintarti" w:date="2024-05-24T14:18:00Z">
        <w:r w:rsidR="00772852" w:rsidRPr="003D0DDA" w:rsidDel="005F796D">
          <w:rPr>
            <w:rFonts w:ascii="Arial" w:hAnsi="Arial" w:cs="Arial"/>
          </w:rPr>
          <w:delText xml:space="preserve">Supplementary </w:delText>
        </w:r>
      </w:del>
      <w:r w:rsidR="007C2534" w:rsidRPr="003D0DDA">
        <w:rPr>
          <w:rFonts w:ascii="Arial" w:hAnsi="Arial" w:cs="Arial"/>
        </w:rPr>
        <w:t>Fig</w:t>
      </w:r>
      <w:r w:rsidR="00873D2B" w:rsidRPr="003D0DDA">
        <w:rPr>
          <w:rFonts w:ascii="Arial" w:hAnsi="Arial" w:cs="Arial"/>
        </w:rPr>
        <w:t>.</w:t>
      </w:r>
      <w:r w:rsidR="00772852" w:rsidRPr="003D0DDA">
        <w:rPr>
          <w:rFonts w:ascii="Arial" w:hAnsi="Arial" w:cs="Arial"/>
        </w:rPr>
        <w:t xml:space="preserve"> </w:t>
      </w:r>
      <w:ins w:id="378" w:author="Ari Fina Bintarti" w:date="2024-05-24T14:18:00Z">
        <w:r w:rsidR="005F796D">
          <w:rPr>
            <w:rFonts w:ascii="Arial" w:hAnsi="Arial" w:cs="Arial"/>
          </w:rPr>
          <w:t>S</w:t>
        </w:r>
      </w:ins>
      <w:r w:rsidR="00772852" w:rsidRPr="003D0DDA">
        <w:rPr>
          <w:rFonts w:ascii="Arial" w:hAnsi="Arial" w:cs="Arial"/>
        </w:rPr>
        <w:t>1;</w:t>
      </w:r>
      <w:ins w:id="379" w:author="Ari Fina Bintarti" w:date="2024-05-24T14:25:00Z">
        <w:r w:rsidR="002C74F9">
          <w:rPr>
            <w:rFonts w:ascii="Arial" w:hAnsi="Arial" w:cs="Arial"/>
          </w:rPr>
          <w:t xml:space="preserve"> </w:t>
        </w:r>
      </w:ins>
      <w:del w:id="380" w:author="Ari Fina Bintarti" w:date="2024-05-24T14:25:00Z">
        <w:r w:rsidR="00772852" w:rsidRPr="003D0DDA" w:rsidDel="002C74F9">
          <w:rPr>
            <w:rFonts w:ascii="Arial" w:hAnsi="Arial" w:cs="Arial"/>
          </w:rPr>
          <w:delText xml:space="preserve"> Supplementary </w:delText>
        </w:r>
      </w:del>
      <w:r w:rsidR="00772852" w:rsidRPr="003D0DDA">
        <w:rPr>
          <w:rFonts w:ascii="Arial" w:hAnsi="Arial" w:cs="Arial"/>
        </w:rPr>
        <w:t xml:space="preserve">Table </w:t>
      </w:r>
      <w:ins w:id="381" w:author="Ari Fina Bintarti" w:date="2024-05-24T14:25:00Z">
        <w:r w:rsidR="002C74F9">
          <w:rPr>
            <w:rFonts w:ascii="Arial" w:hAnsi="Arial" w:cs="Arial"/>
          </w:rPr>
          <w:t>S</w:t>
        </w:r>
      </w:ins>
      <w:r w:rsidR="00772852" w:rsidRPr="003D0DDA">
        <w:rPr>
          <w:rFonts w:ascii="Arial" w:hAnsi="Arial" w:cs="Arial"/>
        </w:rPr>
        <w:t>1</w:t>
      </w:r>
      <w:r w:rsidR="007C2534" w:rsidRPr="003D0DDA">
        <w:rPr>
          <w:rFonts w:ascii="Arial" w:hAnsi="Arial" w:cs="Arial"/>
        </w:rPr>
        <w:t>).</w:t>
      </w:r>
      <w:r w:rsidR="00064AE0" w:rsidRPr="00772852">
        <w:rPr>
          <w:rFonts w:ascii="Arial" w:hAnsi="Arial" w:cs="Arial"/>
        </w:rPr>
        <w:t xml:space="preserve"> </w:t>
      </w:r>
      <w:r w:rsidR="0001020C" w:rsidRPr="00772852">
        <w:rPr>
          <w:rFonts w:ascii="Arial" w:hAnsi="Arial" w:cs="Arial"/>
        </w:rPr>
        <w:t xml:space="preserve">The </w:t>
      </w:r>
      <w:r w:rsidR="00670CA4" w:rsidRPr="00772852">
        <w:rPr>
          <w:rFonts w:ascii="Arial" w:hAnsi="Arial" w:cs="Arial"/>
        </w:rPr>
        <w:t xml:space="preserve">effect </w:t>
      </w:r>
      <w:r w:rsidR="0001020C" w:rsidRPr="00772852">
        <w:rPr>
          <w:rFonts w:ascii="Arial" w:hAnsi="Arial" w:cs="Arial"/>
        </w:rPr>
        <w:t xml:space="preserve">of drought </w:t>
      </w:r>
      <w:r w:rsidR="00670CA4" w:rsidRPr="00772852">
        <w:rPr>
          <w:rFonts w:ascii="Arial" w:hAnsi="Arial" w:cs="Arial"/>
        </w:rPr>
        <w:t xml:space="preserve">was still </w:t>
      </w:r>
      <w:r w:rsidR="00033A80" w:rsidRPr="00772852">
        <w:rPr>
          <w:rFonts w:ascii="Arial" w:hAnsi="Arial" w:cs="Arial"/>
        </w:rPr>
        <w:t xml:space="preserve">significant </w:t>
      </w:r>
      <w:r w:rsidR="00670CA4" w:rsidRPr="00772852">
        <w:rPr>
          <w:rFonts w:ascii="Arial" w:hAnsi="Arial" w:cs="Arial"/>
        </w:rPr>
        <w:t xml:space="preserve">one week after rewetting, but </w:t>
      </w:r>
      <w:r w:rsidR="00033A80" w:rsidRPr="00772852">
        <w:rPr>
          <w:rFonts w:ascii="Arial" w:hAnsi="Arial" w:cs="Arial"/>
        </w:rPr>
        <w:t>not</w:t>
      </w:r>
      <w:r w:rsidR="00EE6041" w:rsidRPr="00772852">
        <w:rPr>
          <w:rFonts w:ascii="Arial" w:hAnsi="Arial" w:cs="Arial"/>
        </w:rPr>
        <w:t xml:space="preserve"> at the final sampling </w:t>
      </w:r>
      <w:r w:rsidR="00042BAD" w:rsidRPr="00772852">
        <w:rPr>
          <w:rFonts w:ascii="Arial" w:hAnsi="Arial" w:cs="Arial"/>
        </w:rPr>
        <w:t>date</w:t>
      </w:r>
      <w:r w:rsidR="00EE6041" w:rsidRPr="00772852">
        <w:rPr>
          <w:rFonts w:ascii="Arial" w:hAnsi="Arial" w:cs="Arial"/>
        </w:rPr>
        <w:t xml:space="preserve"> (</w:t>
      </w:r>
      <w:r w:rsidR="00566140" w:rsidRPr="00772852">
        <w:rPr>
          <w:rFonts w:ascii="Arial" w:hAnsi="Arial" w:cs="Arial"/>
        </w:rPr>
        <w:t>eleven</w:t>
      </w:r>
      <w:r w:rsidR="00EE6041" w:rsidRPr="00772852">
        <w:rPr>
          <w:rFonts w:ascii="Arial" w:hAnsi="Arial" w:cs="Arial"/>
        </w:rPr>
        <w:t xml:space="preserve"> weeks after rewetting event) </w:t>
      </w:r>
      <w:r w:rsidR="00873D2B" w:rsidRPr="003D0DDA">
        <w:rPr>
          <w:rFonts w:ascii="Arial" w:hAnsi="Arial" w:cs="Arial"/>
        </w:rPr>
        <w:t>(</w:t>
      </w:r>
      <w:ins w:id="382" w:author="Ari Fina Bintarti" w:date="2024-05-24T14:42:00Z">
        <w:r w:rsidR="001E6C8E" w:rsidRPr="003D0DDA">
          <w:rPr>
            <w:rFonts w:ascii="Arial" w:hAnsi="Arial" w:cs="Arial"/>
          </w:rPr>
          <w:t xml:space="preserve">Fig. </w:t>
        </w:r>
        <w:r w:rsidR="001E6C8E">
          <w:rPr>
            <w:rFonts w:ascii="Arial" w:hAnsi="Arial" w:cs="Arial"/>
          </w:rPr>
          <w:t>S</w:t>
        </w:r>
        <w:r w:rsidR="001E6C8E" w:rsidRPr="003D0DDA">
          <w:rPr>
            <w:rFonts w:ascii="Arial" w:hAnsi="Arial" w:cs="Arial"/>
          </w:rPr>
          <w:t>1;</w:t>
        </w:r>
        <w:r w:rsidR="001E6C8E">
          <w:rPr>
            <w:rFonts w:ascii="Arial" w:hAnsi="Arial" w:cs="Arial"/>
          </w:rPr>
          <w:t xml:space="preserve"> </w:t>
        </w:r>
        <w:r w:rsidR="001E6C8E" w:rsidRPr="003D0DDA">
          <w:rPr>
            <w:rFonts w:ascii="Arial" w:hAnsi="Arial" w:cs="Arial"/>
          </w:rPr>
          <w:t xml:space="preserve">Table </w:t>
        </w:r>
        <w:r w:rsidR="001E6C8E">
          <w:rPr>
            <w:rFonts w:ascii="Arial" w:hAnsi="Arial" w:cs="Arial"/>
          </w:rPr>
          <w:t>S</w:t>
        </w:r>
        <w:r w:rsidR="001E6C8E" w:rsidRPr="003D0DDA">
          <w:rPr>
            <w:rFonts w:ascii="Arial" w:hAnsi="Arial" w:cs="Arial"/>
          </w:rPr>
          <w:t>1</w:t>
        </w:r>
      </w:ins>
      <w:del w:id="383" w:author="Ari Fina Bintarti" w:date="2024-05-24T14:42:00Z">
        <w:r w:rsidR="00772852" w:rsidRPr="003D0DDA" w:rsidDel="001E6C8E">
          <w:rPr>
            <w:rFonts w:ascii="Arial" w:hAnsi="Arial" w:cs="Arial"/>
          </w:rPr>
          <w:delText>Supplementary Fig. 1; Supplementary Table 1</w:delText>
        </w:r>
      </w:del>
      <w:r w:rsidR="00873D2B" w:rsidRPr="003D0DDA">
        <w:rPr>
          <w:rFonts w:ascii="Arial" w:hAnsi="Arial" w:cs="Arial"/>
        </w:rPr>
        <w:t>)</w:t>
      </w:r>
      <w:r w:rsidR="00EE6041" w:rsidRPr="003D0DDA">
        <w:rPr>
          <w:rFonts w:ascii="Arial" w:hAnsi="Arial" w:cs="Arial"/>
        </w:rPr>
        <w:t>.</w:t>
      </w:r>
      <w:r w:rsidR="00EE6041" w:rsidRPr="00772852">
        <w:rPr>
          <w:rFonts w:ascii="Arial" w:hAnsi="Arial" w:cs="Arial"/>
        </w:rPr>
        <w:t xml:space="preserve"> </w:t>
      </w:r>
      <w:r w:rsidR="009E75A1" w:rsidRPr="00772852">
        <w:rPr>
          <w:rFonts w:ascii="Arial" w:hAnsi="Arial" w:cs="Arial"/>
        </w:rPr>
        <w:t xml:space="preserve">This effect of drought on </w:t>
      </w:r>
      <w:r w:rsidR="00FF6AF1">
        <w:rPr>
          <w:rFonts w:ascii="Arial" w:hAnsi="Arial" w:cs="Arial"/>
        </w:rPr>
        <w:t>GWC</w:t>
      </w:r>
      <w:r w:rsidR="00666FDA" w:rsidRPr="00772852">
        <w:rPr>
          <w:rFonts w:ascii="Arial" w:hAnsi="Arial" w:cs="Arial"/>
        </w:rPr>
        <w:t xml:space="preserve"> </w:t>
      </w:r>
      <w:r w:rsidR="009E75A1" w:rsidRPr="00772852">
        <w:rPr>
          <w:rFonts w:ascii="Arial" w:hAnsi="Arial" w:cs="Arial"/>
        </w:rPr>
        <w:t>depended on the sampling date</w:t>
      </w:r>
      <w:r w:rsidR="00064AE0" w:rsidRPr="00772852">
        <w:rPr>
          <w:rFonts w:ascii="Arial" w:hAnsi="Arial" w:cs="Arial"/>
        </w:rPr>
        <w:t xml:space="preserve"> </w:t>
      </w:r>
      <w:r w:rsidR="00033A80" w:rsidRPr="00772852">
        <w:rPr>
          <w:rFonts w:ascii="Arial" w:hAnsi="Arial" w:cs="Arial"/>
        </w:rPr>
        <w:t xml:space="preserve">but not </w:t>
      </w:r>
      <w:r w:rsidR="009E75A1" w:rsidRPr="00772852">
        <w:rPr>
          <w:rFonts w:ascii="Arial" w:hAnsi="Arial" w:cs="Arial"/>
          <w:iCs/>
        </w:rPr>
        <w:t>on the</w:t>
      </w:r>
      <w:r w:rsidR="00033A80" w:rsidRPr="00772852">
        <w:rPr>
          <w:rFonts w:ascii="Arial" w:hAnsi="Arial" w:cs="Arial"/>
          <w:iCs/>
        </w:rPr>
        <w:t xml:space="preserve"> cropping system</w:t>
      </w:r>
      <w:r w:rsidR="00033A80" w:rsidRPr="00772852">
        <w:rPr>
          <w:rFonts w:ascii="Arial" w:hAnsi="Arial" w:cs="Arial"/>
        </w:rPr>
        <w:t xml:space="preserve"> </w:t>
      </w:r>
      <w:ins w:id="384" w:author="Ari Fina Bintarti" w:date="2024-05-24T14:43:00Z">
        <w:r w:rsidR="00760ADA">
          <w:rPr>
            <w:rFonts w:ascii="Arial" w:hAnsi="Arial" w:cs="Arial"/>
          </w:rPr>
          <w:t>(</w:t>
        </w:r>
      </w:ins>
      <w:del w:id="385" w:author="Ari Fina Bintarti" w:date="2024-05-24T14:43:00Z">
        <w:r w:rsidR="000D73CF" w:rsidRPr="00772852" w:rsidDel="00760ADA">
          <w:rPr>
            <w:rFonts w:ascii="Arial" w:hAnsi="Arial" w:cs="Arial"/>
          </w:rPr>
          <w:delText>(</w:delText>
        </w:r>
      </w:del>
      <w:ins w:id="386" w:author="Ari Fina Bintarti" w:date="2024-05-24T14:42:00Z">
        <w:r w:rsidR="00760ADA" w:rsidRPr="003D0DDA">
          <w:rPr>
            <w:rFonts w:ascii="Arial" w:hAnsi="Arial" w:cs="Arial"/>
          </w:rPr>
          <w:t xml:space="preserve">Table </w:t>
        </w:r>
        <w:r w:rsidR="00760ADA">
          <w:rPr>
            <w:rFonts w:ascii="Arial" w:hAnsi="Arial" w:cs="Arial"/>
          </w:rPr>
          <w:t>S</w:t>
        </w:r>
        <w:r w:rsidR="00760ADA" w:rsidRPr="003D0DDA">
          <w:rPr>
            <w:rFonts w:ascii="Arial" w:hAnsi="Arial" w:cs="Arial"/>
          </w:rPr>
          <w:t>1</w:t>
        </w:r>
      </w:ins>
      <w:del w:id="387" w:author="Ari Fina Bintarti" w:date="2024-05-24T14:42:00Z">
        <w:r w:rsidR="00772852" w:rsidRPr="003D0DDA" w:rsidDel="00760ADA">
          <w:rPr>
            <w:rFonts w:ascii="Arial" w:hAnsi="Arial" w:cs="Arial"/>
          </w:rPr>
          <w:delText>Supplementary Table 1</w:delText>
        </w:r>
      </w:del>
      <w:r w:rsidR="000D73CF" w:rsidRPr="00772852">
        <w:rPr>
          <w:rFonts w:ascii="Arial" w:hAnsi="Arial" w:cs="Arial"/>
        </w:rPr>
        <w:t>)</w:t>
      </w:r>
      <w:r w:rsidR="000D73CF" w:rsidRPr="00772852">
        <w:rPr>
          <w:rFonts w:ascii="Arial" w:hAnsi="Arial" w:cs="Arial"/>
          <w:color w:val="000000" w:themeColor="text1"/>
        </w:rPr>
        <w:t>.</w:t>
      </w:r>
      <w:del w:id="388" w:author="Ari Fina Bintarti" w:date="2024-05-24T10:02:00Z">
        <w:r w:rsidR="00666FDA" w:rsidRPr="00674165" w:rsidDel="000A085A">
          <w:rPr>
            <w:rFonts w:ascii="Arial" w:hAnsi="Arial" w:cs="Arial"/>
            <w:color w:val="000000" w:themeColor="text1"/>
          </w:rPr>
          <w:delText xml:space="preserve"> </w:delText>
        </w:r>
      </w:del>
    </w:p>
    <w:p w14:paraId="1EC2B1F5" w14:textId="77777777" w:rsidR="000A085A" w:rsidRDefault="000A085A">
      <w:pPr>
        <w:spacing w:after="0" w:line="480" w:lineRule="auto"/>
        <w:ind w:firstLine="360"/>
        <w:jc w:val="both"/>
        <w:rPr>
          <w:ins w:id="389" w:author="Ari Fina Bintarti" w:date="2024-05-24T10:02:00Z"/>
          <w:rFonts w:ascii="Arial" w:hAnsi="Arial" w:cs="Arial"/>
        </w:rPr>
        <w:pPrChange w:id="390" w:author="Ari Fina Bintarti" w:date="2024-05-24T10:01:00Z">
          <w:pPr>
            <w:spacing w:after="0" w:line="480" w:lineRule="auto"/>
            <w:ind w:firstLine="720"/>
            <w:jc w:val="both"/>
          </w:pPr>
        </w:pPrChange>
      </w:pPr>
    </w:p>
    <w:p w14:paraId="38CE1BAD" w14:textId="5F01C2D3" w:rsidR="005A3AFB" w:rsidDel="000A085A" w:rsidRDefault="00443898" w:rsidP="000A085A">
      <w:pPr>
        <w:spacing w:after="0" w:line="480" w:lineRule="auto"/>
        <w:ind w:firstLine="360"/>
        <w:jc w:val="both"/>
        <w:rPr>
          <w:del w:id="391" w:author="Ari Fina Bintarti" w:date="2024-05-24T10:02:00Z"/>
          <w:rFonts w:ascii="Arial" w:hAnsi="Arial" w:cs="Arial"/>
        </w:rPr>
      </w:pPr>
      <w:r w:rsidRPr="00772852">
        <w:rPr>
          <w:rFonts w:ascii="Arial" w:hAnsi="Arial" w:cs="Arial"/>
        </w:rPr>
        <w:t>L</w:t>
      </w:r>
      <w:r w:rsidR="007C2534" w:rsidRPr="00772852">
        <w:rPr>
          <w:rFonts w:ascii="Arial" w:hAnsi="Arial" w:cs="Arial"/>
        </w:rPr>
        <w:t>arge differenc</w:t>
      </w:r>
      <w:r w:rsidR="006836A0" w:rsidRPr="00772852">
        <w:rPr>
          <w:rFonts w:ascii="Arial" w:hAnsi="Arial" w:cs="Arial"/>
        </w:rPr>
        <w:t>e</w:t>
      </w:r>
      <w:r w:rsidRPr="00772852">
        <w:rPr>
          <w:rFonts w:ascii="Arial" w:hAnsi="Arial" w:cs="Arial"/>
        </w:rPr>
        <w:t>s</w:t>
      </w:r>
      <w:r w:rsidR="007C2534" w:rsidRPr="00772852">
        <w:rPr>
          <w:rFonts w:ascii="Arial" w:hAnsi="Arial" w:cs="Arial"/>
        </w:rPr>
        <w:t xml:space="preserve"> in </w:t>
      </w:r>
      <w:r w:rsidR="00666FDA" w:rsidRPr="00772852">
        <w:rPr>
          <w:rFonts w:ascii="Arial" w:hAnsi="Arial" w:cs="Arial"/>
        </w:rPr>
        <w:t>NH</w:t>
      </w:r>
      <w:r w:rsidR="00666FDA" w:rsidRPr="00772852">
        <w:rPr>
          <w:rFonts w:ascii="Arial" w:hAnsi="Arial" w:cs="Arial"/>
          <w:vertAlign w:val="subscript"/>
        </w:rPr>
        <w:t>4</w:t>
      </w:r>
      <w:r w:rsidR="009E75A1" w:rsidRPr="00772852">
        <w:rPr>
          <w:rFonts w:ascii="Arial" w:hAnsi="Arial" w:cs="Arial"/>
          <w:vertAlign w:val="superscript"/>
        </w:rPr>
        <w:t>+</w:t>
      </w:r>
      <w:r w:rsidR="007C2534" w:rsidRPr="00772852">
        <w:rPr>
          <w:rFonts w:ascii="Arial" w:hAnsi="Arial" w:cs="Arial"/>
        </w:rPr>
        <w:t xml:space="preserve"> </w:t>
      </w:r>
      <w:r w:rsidR="00C84545" w:rsidRPr="00772852">
        <w:rPr>
          <w:rFonts w:ascii="Arial" w:hAnsi="Arial" w:cs="Arial"/>
        </w:rPr>
        <w:t>content</w:t>
      </w:r>
      <w:r w:rsidR="007C2534" w:rsidRPr="00772852">
        <w:rPr>
          <w:rFonts w:ascii="Arial" w:hAnsi="Arial" w:cs="Arial"/>
        </w:rPr>
        <w:t xml:space="preserve"> </w:t>
      </w:r>
      <w:r w:rsidR="006836A0" w:rsidRPr="00772852">
        <w:rPr>
          <w:rFonts w:ascii="Arial" w:hAnsi="Arial" w:cs="Arial"/>
        </w:rPr>
        <w:t>w</w:t>
      </w:r>
      <w:r w:rsidRPr="00772852">
        <w:rPr>
          <w:rFonts w:ascii="Arial" w:hAnsi="Arial" w:cs="Arial"/>
        </w:rPr>
        <w:t>ere</w:t>
      </w:r>
      <w:r w:rsidR="007C2534" w:rsidRPr="00772852">
        <w:rPr>
          <w:rFonts w:ascii="Arial" w:hAnsi="Arial" w:cs="Arial"/>
        </w:rPr>
        <w:t xml:space="preserve"> observed </w:t>
      </w:r>
      <w:r w:rsidR="003410D7" w:rsidRPr="00772852">
        <w:rPr>
          <w:rFonts w:ascii="Arial" w:hAnsi="Arial" w:cs="Arial"/>
        </w:rPr>
        <w:t xml:space="preserve">in the control treatments </w:t>
      </w:r>
      <w:r w:rsidR="00103CB5" w:rsidRPr="00772852">
        <w:rPr>
          <w:rFonts w:ascii="Arial" w:hAnsi="Arial" w:cs="Arial"/>
        </w:rPr>
        <w:t>between</w:t>
      </w:r>
      <w:r w:rsidR="007C2534" w:rsidRPr="00772852">
        <w:rPr>
          <w:rFonts w:ascii="Arial" w:hAnsi="Arial" w:cs="Arial"/>
        </w:rPr>
        <w:t xml:space="preserve"> cropping systems</w:t>
      </w:r>
      <w:r w:rsidR="00402F5F" w:rsidRPr="00772852">
        <w:rPr>
          <w:rFonts w:ascii="Arial" w:hAnsi="Arial" w:cs="Arial"/>
        </w:rPr>
        <w:t xml:space="preserve"> </w:t>
      </w:r>
      <w:r w:rsidR="006836A0" w:rsidRPr="00772852">
        <w:rPr>
          <w:rFonts w:ascii="Arial" w:hAnsi="Arial" w:cs="Arial"/>
        </w:rPr>
        <w:t>with</w:t>
      </w:r>
      <w:r w:rsidR="00C6448B" w:rsidRPr="00772852">
        <w:rPr>
          <w:rFonts w:ascii="Arial" w:hAnsi="Arial" w:cs="Arial"/>
        </w:rPr>
        <w:t xml:space="preserve"> </w:t>
      </w:r>
      <w:r w:rsidR="0066593B" w:rsidRPr="00772852">
        <w:rPr>
          <w:rFonts w:ascii="Arial" w:hAnsi="Arial" w:cs="Arial"/>
        </w:rPr>
        <w:t>BIODYN</w:t>
      </w:r>
      <w:r w:rsidR="00163811" w:rsidRPr="00772852">
        <w:rPr>
          <w:rFonts w:ascii="Arial" w:hAnsi="Arial" w:cs="Arial"/>
        </w:rPr>
        <w:t xml:space="preserve"> system </w:t>
      </w:r>
      <w:r w:rsidR="002B0B9D" w:rsidRPr="00772852">
        <w:rPr>
          <w:rFonts w:ascii="Arial" w:hAnsi="Arial" w:cs="Arial"/>
        </w:rPr>
        <w:t xml:space="preserve">exhibiting </w:t>
      </w:r>
      <w:r w:rsidR="006D7562" w:rsidRPr="00772852">
        <w:rPr>
          <w:rFonts w:ascii="Arial" w:hAnsi="Arial" w:cs="Arial"/>
        </w:rPr>
        <w:t xml:space="preserve">in average </w:t>
      </w:r>
      <w:r w:rsidR="00957C90" w:rsidRPr="00772852">
        <w:rPr>
          <w:rFonts w:ascii="Arial" w:hAnsi="Arial" w:cs="Arial"/>
        </w:rPr>
        <w:t>8</w:t>
      </w:r>
      <w:r w:rsidR="00C6448B" w:rsidRPr="00772852">
        <w:rPr>
          <w:rFonts w:ascii="Arial" w:hAnsi="Arial" w:cs="Arial"/>
        </w:rPr>
        <w:t>2</w:t>
      </w:r>
      <w:r w:rsidR="00042BAD" w:rsidRPr="00772852">
        <w:rPr>
          <w:rFonts w:ascii="Arial" w:hAnsi="Arial" w:cs="Arial"/>
        </w:rPr>
        <w:sym w:font="Symbol" w:char="F02D"/>
      </w:r>
      <w:r w:rsidR="00C6448B" w:rsidRPr="00772852">
        <w:rPr>
          <w:rFonts w:ascii="Arial" w:hAnsi="Arial" w:cs="Arial"/>
        </w:rPr>
        <w:t>85</w:t>
      </w:r>
      <w:r w:rsidR="00957C90" w:rsidRPr="00772852">
        <w:rPr>
          <w:rFonts w:ascii="Arial" w:hAnsi="Arial" w:cs="Arial"/>
        </w:rPr>
        <w:t xml:space="preserve"> % </w:t>
      </w:r>
      <w:r w:rsidR="00A65AA0" w:rsidRPr="00772852">
        <w:rPr>
          <w:rFonts w:ascii="Arial" w:hAnsi="Arial" w:cs="Arial"/>
        </w:rPr>
        <w:t>lower</w:t>
      </w:r>
      <w:r w:rsidR="00566140" w:rsidRPr="00772852">
        <w:rPr>
          <w:rFonts w:ascii="Arial" w:hAnsi="Arial" w:cs="Arial"/>
        </w:rPr>
        <w:t xml:space="preserve"> </w:t>
      </w:r>
      <w:r w:rsidR="009E75A1" w:rsidRPr="00772852">
        <w:rPr>
          <w:rFonts w:ascii="Arial" w:hAnsi="Arial" w:cs="Arial"/>
        </w:rPr>
        <w:t>NH</w:t>
      </w:r>
      <w:r w:rsidR="009E75A1" w:rsidRPr="00772852">
        <w:rPr>
          <w:rFonts w:ascii="Arial" w:hAnsi="Arial" w:cs="Arial"/>
          <w:vertAlign w:val="subscript"/>
        </w:rPr>
        <w:t>4</w:t>
      </w:r>
      <w:r w:rsidR="009E75A1" w:rsidRPr="00772852">
        <w:rPr>
          <w:rFonts w:ascii="Arial" w:hAnsi="Arial" w:cs="Arial"/>
          <w:vertAlign w:val="superscript"/>
        </w:rPr>
        <w:t>+</w:t>
      </w:r>
      <w:r w:rsidR="009E75A1" w:rsidRPr="00772852">
        <w:rPr>
          <w:rFonts w:ascii="Arial" w:hAnsi="Arial" w:cs="Arial"/>
        </w:rPr>
        <w:t xml:space="preserve"> </w:t>
      </w:r>
      <w:r w:rsidR="00402F5F" w:rsidRPr="00772852">
        <w:rPr>
          <w:rFonts w:ascii="Arial" w:hAnsi="Arial" w:cs="Arial"/>
        </w:rPr>
        <w:t xml:space="preserve">content </w:t>
      </w:r>
      <w:r w:rsidR="00163811" w:rsidRPr="00772852">
        <w:rPr>
          <w:rFonts w:ascii="Arial" w:hAnsi="Arial" w:cs="Arial"/>
        </w:rPr>
        <w:t>compared to</w:t>
      </w:r>
      <w:r w:rsidR="00A65AA0" w:rsidRPr="00772852">
        <w:rPr>
          <w:rFonts w:ascii="Arial" w:hAnsi="Arial" w:cs="Arial"/>
        </w:rPr>
        <w:t xml:space="preserve"> the other two conventional systems </w:t>
      </w:r>
      <w:r w:rsidR="00A41196" w:rsidRPr="003D0DDA">
        <w:rPr>
          <w:rFonts w:ascii="Arial" w:hAnsi="Arial" w:cs="Arial"/>
        </w:rPr>
        <w:t>(Fig</w:t>
      </w:r>
      <w:ins w:id="392" w:author="Ari Fina Bintarti" w:date="2024-05-24T14:43:00Z">
        <w:r w:rsidR="00116545">
          <w:rPr>
            <w:rFonts w:ascii="Arial" w:hAnsi="Arial" w:cs="Arial"/>
          </w:rPr>
          <w:t>.</w:t>
        </w:r>
      </w:ins>
      <w:del w:id="393" w:author="Ari Fina Bintarti" w:date="2024-05-24T14:43:00Z">
        <w:r w:rsidR="00772852" w:rsidRPr="003D0DDA" w:rsidDel="00116545">
          <w:rPr>
            <w:rFonts w:ascii="Arial" w:hAnsi="Arial" w:cs="Arial"/>
          </w:rPr>
          <w:delText>ure</w:delText>
        </w:r>
      </w:del>
      <w:r w:rsidR="00A41196" w:rsidRPr="003D0DDA">
        <w:rPr>
          <w:rFonts w:ascii="Arial" w:hAnsi="Arial" w:cs="Arial"/>
        </w:rPr>
        <w:t xml:space="preserve"> </w:t>
      </w:r>
      <w:r w:rsidR="00772852" w:rsidRPr="003D0DDA">
        <w:rPr>
          <w:rFonts w:ascii="Arial" w:hAnsi="Arial" w:cs="Arial"/>
        </w:rPr>
        <w:t>1</w:t>
      </w:r>
      <w:del w:id="394" w:author="Ari Fina Bintarti" w:date="2024-05-24T14:44:00Z">
        <w:r w:rsidR="00772852" w:rsidRPr="003D0DDA" w:rsidDel="00116545">
          <w:rPr>
            <w:rFonts w:ascii="Arial" w:hAnsi="Arial" w:cs="Arial"/>
          </w:rPr>
          <w:delText xml:space="preserve"> </w:delText>
        </w:r>
      </w:del>
      <w:r w:rsidR="00772852" w:rsidRPr="003D0DDA">
        <w:rPr>
          <w:rFonts w:ascii="Arial" w:hAnsi="Arial" w:cs="Arial"/>
        </w:rPr>
        <w:t xml:space="preserve">A; </w:t>
      </w:r>
      <w:del w:id="395" w:author="Ari Fina Bintarti" w:date="2024-05-24T14:44:00Z">
        <w:r w:rsidR="00772852" w:rsidRPr="003D0DDA" w:rsidDel="00116545">
          <w:rPr>
            <w:rFonts w:ascii="Arial" w:hAnsi="Arial" w:cs="Arial"/>
          </w:rPr>
          <w:delText xml:space="preserve">Supplementary </w:delText>
        </w:r>
      </w:del>
      <w:r w:rsidR="00772852" w:rsidRPr="003D0DDA">
        <w:rPr>
          <w:rFonts w:ascii="Arial" w:hAnsi="Arial" w:cs="Arial"/>
        </w:rPr>
        <w:t xml:space="preserve">Table </w:t>
      </w:r>
      <w:ins w:id="396" w:author="Ari Fina Bintarti" w:date="2024-05-24T14:44:00Z">
        <w:r w:rsidR="00116545">
          <w:rPr>
            <w:rFonts w:ascii="Arial" w:hAnsi="Arial" w:cs="Arial"/>
          </w:rPr>
          <w:t>S</w:t>
        </w:r>
      </w:ins>
      <w:r w:rsidR="00772852" w:rsidRPr="003D0DDA">
        <w:rPr>
          <w:rFonts w:ascii="Arial" w:hAnsi="Arial" w:cs="Arial"/>
        </w:rPr>
        <w:t>1</w:t>
      </w:r>
      <w:r w:rsidR="00A41196" w:rsidRPr="003D0DDA">
        <w:rPr>
          <w:rFonts w:ascii="Arial" w:hAnsi="Arial" w:cs="Arial"/>
        </w:rPr>
        <w:t>)</w:t>
      </w:r>
      <w:r w:rsidR="000B6552" w:rsidRPr="00772852">
        <w:rPr>
          <w:rFonts w:ascii="Arial" w:hAnsi="Arial" w:cs="Arial"/>
        </w:rPr>
        <w:t xml:space="preserve">. </w:t>
      </w:r>
      <w:r w:rsidR="003410D7" w:rsidRPr="00772852">
        <w:rPr>
          <w:rFonts w:ascii="Arial" w:hAnsi="Arial" w:cs="Arial"/>
        </w:rPr>
        <w:t xml:space="preserve">Drought </w:t>
      </w:r>
      <w:r w:rsidR="006D7562" w:rsidRPr="00772852">
        <w:rPr>
          <w:rFonts w:ascii="Arial" w:hAnsi="Arial" w:cs="Arial"/>
        </w:rPr>
        <w:t xml:space="preserve">was </w:t>
      </w:r>
      <w:r w:rsidR="0024409D" w:rsidRPr="00772852">
        <w:rPr>
          <w:rFonts w:ascii="Arial" w:hAnsi="Arial" w:cs="Arial"/>
        </w:rPr>
        <w:t xml:space="preserve">also </w:t>
      </w:r>
      <w:r w:rsidR="003410D7" w:rsidRPr="00772852">
        <w:rPr>
          <w:rFonts w:ascii="Arial" w:hAnsi="Arial" w:cs="Arial"/>
        </w:rPr>
        <w:t>a stronger driver</w:t>
      </w:r>
      <w:r w:rsidR="006D7562" w:rsidRPr="00772852">
        <w:rPr>
          <w:rFonts w:ascii="Arial" w:hAnsi="Arial" w:cs="Arial"/>
        </w:rPr>
        <w:t xml:space="preserve"> </w:t>
      </w:r>
      <w:r w:rsidR="003410D7" w:rsidRPr="00772852">
        <w:rPr>
          <w:rFonts w:ascii="Arial" w:hAnsi="Arial" w:cs="Arial"/>
        </w:rPr>
        <w:t>of</w:t>
      </w:r>
      <w:r w:rsidR="006D7562" w:rsidRPr="00772852">
        <w:rPr>
          <w:rFonts w:ascii="Arial" w:hAnsi="Arial" w:cs="Arial"/>
        </w:rPr>
        <w:t xml:space="preserve"> the NH</w:t>
      </w:r>
      <w:r w:rsidR="006D7562" w:rsidRPr="00772852">
        <w:rPr>
          <w:rFonts w:ascii="Arial" w:hAnsi="Arial" w:cs="Arial"/>
          <w:vertAlign w:val="subscript"/>
        </w:rPr>
        <w:t>4</w:t>
      </w:r>
      <w:r w:rsidR="006D7562" w:rsidRPr="00772852">
        <w:rPr>
          <w:rFonts w:ascii="Arial" w:hAnsi="Arial" w:cs="Arial"/>
          <w:vertAlign w:val="superscript"/>
        </w:rPr>
        <w:t>+</w:t>
      </w:r>
      <w:r w:rsidR="006D7562" w:rsidRPr="00772852">
        <w:rPr>
          <w:rFonts w:ascii="Arial" w:hAnsi="Arial" w:cs="Arial"/>
        </w:rPr>
        <w:t xml:space="preserve"> content, with</w:t>
      </w:r>
      <w:r w:rsidR="009E75A1" w:rsidRPr="00772852">
        <w:rPr>
          <w:rFonts w:ascii="Arial" w:hAnsi="Arial" w:cs="Arial"/>
        </w:rPr>
        <w:t xml:space="preserve"> </w:t>
      </w:r>
      <w:r w:rsidR="006D7562" w:rsidRPr="00772852">
        <w:rPr>
          <w:rFonts w:ascii="Arial" w:hAnsi="Arial" w:cs="Arial"/>
        </w:rPr>
        <w:t xml:space="preserve">significant </w:t>
      </w:r>
      <w:r w:rsidR="003410D7" w:rsidRPr="00772852">
        <w:rPr>
          <w:rFonts w:ascii="Arial" w:hAnsi="Arial" w:cs="Arial"/>
        </w:rPr>
        <w:t>impact</w:t>
      </w:r>
      <w:r w:rsidR="007810AF">
        <w:rPr>
          <w:rFonts w:ascii="Arial" w:hAnsi="Arial" w:cs="Arial"/>
        </w:rPr>
        <w:t>s</w:t>
      </w:r>
      <w:r w:rsidR="006D7562" w:rsidRPr="00772852">
        <w:rPr>
          <w:rFonts w:ascii="Arial" w:hAnsi="Arial" w:cs="Arial"/>
        </w:rPr>
        <w:t xml:space="preserve"> </w:t>
      </w:r>
      <w:r w:rsidR="003410D7" w:rsidRPr="00772852">
        <w:rPr>
          <w:rFonts w:ascii="Arial" w:hAnsi="Arial" w:cs="Arial"/>
        </w:rPr>
        <w:t>depend</w:t>
      </w:r>
      <w:r w:rsidR="007810AF">
        <w:rPr>
          <w:rFonts w:ascii="Arial" w:hAnsi="Arial" w:cs="Arial"/>
        </w:rPr>
        <w:t>ing on</w:t>
      </w:r>
      <w:r w:rsidR="009E75A1" w:rsidRPr="00772852">
        <w:rPr>
          <w:rFonts w:ascii="Arial" w:hAnsi="Arial" w:cs="Arial"/>
        </w:rPr>
        <w:t xml:space="preserve"> both</w:t>
      </w:r>
      <w:r w:rsidR="00582DD5" w:rsidRPr="00772852">
        <w:rPr>
          <w:rFonts w:ascii="Arial" w:hAnsi="Arial" w:cs="Arial"/>
        </w:rPr>
        <w:t xml:space="preserve"> </w:t>
      </w:r>
      <w:r w:rsidR="009E75A1" w:rsidRPr="00772852">
        <w:rPr>
          <w:rFonts w:ascii="Arial" w:hAnsi="Arial" w:cs="Arial"/>
        </w:rPr>
        <w:t xml:space="preserve">the </w:t>
      </w:r>
      <w:r w:rsidR="00582DD5" w:rsidRPr="00772852">
        <w:rPr>
          <w:rFonts w:ascii="Arial" w:hAnsi="Arial" w:cs="Arial"/>
        </w:rPr>
        <w:t>cropping systems</w:t>
      </w:r>
      <w:r w:rsidR="006D7562" w:rsidRPr="00772852">
        <w:rPr>
          <w:rFonts w:ascii="Arial" w:hAnsi="Arial" w:cs="Arial"/>
        </w:rPr>
        <w:t xml:space="preserve"> and the sampling date</w:t>
      </w:r>
      <w:r w:rsidR="0024409D" w:rsidRPr="00772852">
        <w:rPr>
          <w:rFonts w:ascii="Arial" w:hAnsi="Arial" w:cs="Arial"/>
        </w:rPr>
        <w:t xml:space="preserve"> (</w:t>
      </w:r>
      <w:r w:rsidR="001B19AD" w:rsidRPr="00772852">
        <w:rPr>
          <w:rFonts w:ascii="Arial" w:hAnsi="Arial" w:cs="Arial"/>
        </w:rPr>
        <w:t>Three</w:t>
      </w:r>
      <w:r w:rsidR="00772852" w:rsidRPr="00772852">
        <w:rPr>
          <w:rFonts w:ascii="Arial" w:hAnsi="Arial" w:cs="Arial"/>
        </w:rPr>
        <w:t>-</w:t>
      </w:r>
      <w:r w:rsidR="001B19AD" w:rsidRPr="00772852">
        <w:rPr>
          <w:rFonts w:ascii="Arial" w:hAnsi="Arial" w:cs="Arial"/>
        </w:rPr>
        <w:t>way</w:t>
      </w:r>
      <w:r w:rsidR="00772852" w:rsidRPr="00772852">
        <w:rPr>
          <w:rFonts w:ascii="Arial" w:hAnsi="Arial" w:cs="Arial"/>
        </w:rPr>
        <w:t xml:space="preserve"> repeated measures</w:t>
      </w:r>
      <w:r w:rsidR="001B19AD" w:rsidRPr="00772852">
        <w:rPr>
          <w:rFonts w:ascii="Arial" w:hAnsi="Arial" w:cs="Arial"/>
        </w:rPr>
        <w:t xml:space="preserve"> ANOVA, P&lt;0.</w:t>
      </w:r>
      <w:r w:rsidR="00772852" w:rsidRPr="00772852">
        <w:rPr>
          <w:rFonts w:ascii="Arial" w:hAnsi="Arial" w:cs="Arial"/>
        </w:rPr>
        <w:t>01</w:t>
      </w:r>
      <w:r w:rsidR="001B19AD" w:rsidRPr="00772852">
        <w:rPr>
          <w:rFonts w:ascii="Arial" w:hAnsi="Arial" w:cs="Arial"/>
        </w:rPr>
        <w:t xml:space="preserve">; </w:t>
      </w:r>
      <w:del w:id="397" w:author="Ari Fina Bintarti" w:date="2024-05-24T14:45:00Z">
        <w:r w:rsidR="00772852" w:rsidRPr="000F7633" w:rsidDel="00116545">
          <w:rPr>
            <w:rFonts w:ascii="Arial" w:hAnsi="Arial" w:cs="Arial"/>
          </w:rPr>
          <w:delText xml:space="preserve">Supplementary </w:delText>
        </w:r>
      </w:del>
      <w:r w:rsidR="00772852" w:rsidRPr="000F7633">
        <w:rPr>
          <w:rFonts w:ascii="Arial" w:hAnsi="Arial" w:cs="Arial"/>
        </w:rPr>
        <w:t xml:space="preserve">Table </w:t>
      </w:r>
      <w:ins w:id="398" w:author="Ari Fina Bintarti" w:date="2024-05-24T14:45:00Z">
        <w:r w:rsidR="00116545">
          <w:rPr>
            <w:rFonts w:ascii="Arial" w:hAnsi="Arial" w:cs="Arial"/>
          </w:rPr>
          <w:t>S</w:t>
        </w:r>
      </w:ins>
      <w:r w:rsidR="00772852" w:rsidRPr="000F7633">
        <w:rPr>
          <w:rFonts w:ascii="Arial" w:hAnsi="Arial" w:cs="Arial"/>
        </w:rPr>
        <w:t>1</w:t>
      </w:r>
      <w:r w:rsidR="00FE773A" w:rsidRPr="00772852">
        <w:rPr>
          <w:rFonts w:ascii="Arial" w:hAnsi="Arial" w:cs="Arial"/>
        </w:rPr>
        <w:t>).</w:t>
      </w:r>
      <w:r w:rsidR="009A7C4E" w:rsidRPr="00772852">
        <w:rPr>
          <w:rFonts w:ascii="Arial" w:hAnsi="Arial" w:cs="Arial"/>
        </w:rPr>
        <w:t xml:space="preserve"> </w:t>
      </w:r>
      <w:r w:rsidR="006D7562" w:rsidRPr="00772852">
        <w:rPr>
          <w:rFonts w:ascii="Arial" w:hAnsi="Arial" w:cs="Arial"/>
        </w:rPr>
        <w:t xml:space="preserve">Thus, </w:t>
      </w:r>
      <w:r w:rsidR="0024409D" w:rsidRPr="00772852">
        <w:rPr>
          <w:rFonts w:ascii="Arial" w:hAnsi="Arial" w:cs="Arial"/>
        </w:rPr>
        <w:t>d</w:t>
      </w:r>
      <w:r w:rsidR="00EE6041" w:rsidRPr="00772852">
        <w:rPr>
          <w:rFonts w:ascii="Arial" w:hAnsi="Arial" w:cs="Arial"/>
        </w:rPr>
        <w:t xml:space="preserve">rought </w:t>
      </w:r>
      <w:r w:rsidR="00360834" w:rsidRPr="00772852">
        <w:rPr>
          <w:rFonts w:ascii="Arial" w:hAnsi="Arial" w:cs="Arial"/>
        </w:rPr>
        <w:t>increas</w:t>
      </w:r>
      <w:r w:rsidR="006D7562" w:rsidRPr="00772852">
        <w:rPr>
          <w:rFonts w:ascii="Arial" w:hAnsi="Arial" w:cs="Arial"/>
        </w:rPr>
        <w:t>ed</w:t>
      </w:r>
      <w:r w:rsidR="00360834" w:rsidRPr="00772852">
        <w:rPr>
          <w:rFonts w:ascii="Arial" w:hAnsi="Arial" w:cs="Arial"/>
        </w:rPr>
        <w:t xml:space="preserve"> </w:t>
      </w:r>
      <w:r w:rsidR="00042BAD" w:rsidRPr="00772852">
        <w:rPr>
          <w:rFonts w:ascii="Arial" w:hAnsi="Arial" w:cs="Arial"/>
        </w:rPr>
        <w:t>the</w:t>
      </w:r>
      <w:r w:rsidR="00B8702E" w:rsidRPr="00772852">
        <w:rPr>
          <w:rFonts w:ascii="Arial" w:hAnsi="Arial" w:cs="Arial"/>
        </w:rPr>
        <w:t xml:space="preserve"> average </w:t>
      </w:r>
      <w:r w:rsidR="006D7562" w:rsidRPr="00772852">
        <w:rPr>
          <w:rFonts w:ascii="Arial" w:hAnsi="Arial" w:cs="Arial"/>
        </w:rPr>
        <w:t>NH</w:t>
      </w:r>
      <w:r w:rsidR="006D7562" w:rsidRPr="00772852">
        <w:rPr>
          <w:rFonts w:ascii="Arial" w:hAnsi="Arial" w:cs="Arial"/>
          <w:vertAlign w:val="subscript"/>
        </w:rPr>
        <w:t>4</w:t>
      </w:r>
      <w:r w:rsidR="006D7562" w:rsidRPr="00772852">
        <w:rPr>
          <w:rFonts w:ascii="Arial" w:hAnsi="Arial" w:cs="Arial"/>
          <w:vertAlign w:val="superscript"/>
        </w:rPr>
        <w:t>+</w:t>
      </w:r>
      <w:r w:rsidR="006D7562" w:rsidRPr="00772852">
        <w:rPr>
          <w:rFonts w:ascii="Arial" w:hAnsi="Arial" w:cs="Arial"/>
        </w:rPr>
        <w:t xml:space="preserve"> content in the CONFYM and CONMIN systems by </w:t>
      </w:r>
      <w:r w:rsidR="00C46C88" w:rsidRPr="00772852">
        <w:rPr>
          <w:rFonts w:ascii="Arial" w:hAnsi="Arial" w:cs="Arial"/>
        </w:rPr>
        <w:t xml:space="preserve">two to eleven times </w:t>
      </w:r>
      <w:r w:rsidR="002B0B9D" w:rsidRPr="00772852">
        <w:rPr>
          <w:rFonts w:ascii="Arial" w:hAnsi="Arial" w:cs="Arial"/>
        </w:rPr>
        <w:t>compared to</w:t>
      </w:r>
      <w:r w:rsidR="00C46C88" w:rsidRPr="00772852">
        <w:rPr>
          <w:rFonts w:ascii="Arial" w:hAnsi="Arial" w:cs="Arial"/>
        </w:rPr>
        <w:t xml:space="preserve"> the contro</w:t>
      </w:r>
      <w:r w:rsidR="00656AD9" w:rsidRPr="00772852">
        <w:rPr>
          <w:rFonts w:ascii="Arial" w:hAnsi="Arial" w:cs="Arial"/>
        </w:rPr>
        <w:t>l. While we observed a marginal decrease of NH</w:t>
      </w:r>
      <w:r w:rsidR="00656AD9" w:rsidRPr="00472190">
        <w:rPr>
          <w:rFonts w:ascii="Arial" w:hAnsi="Arial" w:cs="Arial"/>
          <w:vertAlign w:val="subscript"/>
        </w:rPr>
        <w:t>4</w:t>
      </w:r>
      <w:r w:rsidR="00656AD9" w:rsidRPr="00472190">
        <w:rPr>
          <w:rFonts w:ascii="Arial" w:hAnsi="Arial" w:cs="Arial"/>
          <w:vertAlign w:val="superscript"/>
        </w:rPr>
        <w:t>+</w:t>
      </w:r>
      <w:r w:rsidR="00656AD9" w:rsidRPr="00772852">
        <w:rPr>
          <w:rFonts w:ascii="Arial" w:hAnsi="Arial" w:cs="Arial"/>
        </w:rPr>
        <w:t xml:space="preserve"> content at the first sampling date, overall, there were no </w:t>
      </w:r>
      <w:r w:rsidR="003315C4" w:rsidRPr="00772852">
        <w:rPr>
          <w:rFonts w:ascii="Arial" w:hAnsi="Arial" w:cs="Arial"/>
        </w:rPr>
        <w:t>significant effect for</w:t>
      </w:r>
      <w:r w:rsidR="00F83D79">
        <w:rPr>
          <w:rFonts w:ascii="Arial" w:hAnsi="Arial" w:cs="Arial"/>
        </w:rPr>
        <w:t xml:space="preserve"> the</w:t>
      </w:r>
      <w:r w:rsidR="003315C4" w:rsidRPr="00772852">
        <w:rPr>
          <w:rFonts w:ascii="Arial" w:hAnsi="Arial" w:cs="Arial"/>
        </w:rPr>
        <w:t xml:space="preserve"> BIODYN system</w:t>
      </w:r>
      <w:r w:rsidR="00C46C88" w:rsidRPr="00772852">
        <w:rPr>
          <w:rFonts w:ascii="Arial" w:hAnsi="Arial" w:cs="Arial"/>
        </w:rPr>
        <w:t xml:space="preserve"> </w:t>
      </w:r>
      <w:r w:rsidR="00B8702E" w:rsidRPr="00772852">
        <w:rPr>
          <w:rFonts w:ascii="Arial" w:hAnsi="Arial" w:cs="Arial"/>
        </w:rPr>
        <w:t>(</w:t>
      </w:r>
      <w:r w:rsidR="00772852" w:rsidRPr="000F7633">
        <w:rPr>
          <w:rFonts w:ascii="Arial" w:hAnsi="Arial" w:cs="Arial"/>
        </w:rPr>
        <w:t>Fig</w:t>
      </w:r>
      <w:ins w:id="399" w:author="Ari Fina Bintarti" w:date="2024-05-24T14:45:00Z">
        <w:r w:rsidR="00116545">
          <w:rPr>
            <w:rFonts w:ascii="Arial" w:hAnsi="Arial" w:cs="Arial"/>
          </w:rPr>
          <w:t>.</w:t>
        </w:r>
      </w:ins>
      <w:del w:id="400" w:author="Ari Fina Bintarti" w:date="2024-05-24T14:45:00Z">
        <w:r w:rsidR="00772852" w:rsidRPr="000F7633" w:rsidDel="00116545">
          <w:rPr>
            <w:rFonts w:ascii="Arial" w:hAnsi="Arial" w:cs="Arial"/>
          </w:rPr>
          <w:delText>ure</w:delText>
        </w:r>
      </w:del>
      <w:r w:rsidR="00772852" w:rsidRPr="000F7633">
        <w:rPr>
          <w:rFonts w:ascii="Arial" w:hAnsi="Arial" w:cs="Arial"/>
        </w:rPr>
        <w:t xml:space="preserve"> 1</w:t>
      </w:r>
      <w:del w:id="401" w:author="Ari Fina Bintarti" w:date="2024-05-24T14:46:00Z">
        <w:r w:rsidR="00772852" w:rsidRPr="000F7633" w:rsidDel="00116545">
          <w:rPr>
            <w:rFonts w:ascii="Arial" w:hAnsi="Arial" w:cs="Arial"/>
          </w:rPr>
          <w:delText xml:space="preserve"> </w:delText>
        </w:r>
      </w:del>
      <w:r w:rsidR="00772852" w:rsidRPr="000F7633">
        <w:rPr>
          <w:rFonts w:ascii="Arial" w:hAnsi="Arial" w:cs="Arial"/>
        </w:rPr>
        <w:t>A</w:t>
      </w:r>
      <w:r w:rsidR="00B8702E" w:rsidRPr="00772852">
        <w:rPr>
          <w:rFonts w:ascii="Arial" w:hAnsi="Arial" w:cs="Arial"/>
        </w:rPr>
        <w:t>)</w:t>
      </w:r>
      <w:r w:rsidR="00E36FB6" w:rsidRPr="00772852">
        <w:rPr>
          <w:rFonts w:ascii="Arial" w:hAnsi="Arial" w:cs="Arial"/>
        </w:rPr>
        <w:t>.</w:t>
      </w:r>
      <w:r w:rsidR="00206D48" w:rsidRPr="00772852">
        <w:rPr>
          <w:rFonts w:ascii="Arial" w:hAnsi="Arial" w:cs="Arial"/>
        </w:rPr>
        <w:t xml:space="preserve"> </w:t>
      </w:r>
      <w:r w:rsidR="002B0B9D" w:rsidRPr="00772852">
        <w:rPr>
          <w:rFonts w:ascii="Arial" w:hAnsi="Arial" w:cs="Arial"/>
        </w:rPr>
        <w:t>No</w:t>
      </w:r>
      <w:r w:rsidR="00C84545" w:rsidRPr="00772852">
        <w:rPr>
          <w:rFonts w:ascii="Arial" w:hAnsi="Arial" w:cs="Arial"/>
        </w:rPr>
        <w:t xml:space="preserve"> difference in </w:t>
      </w:r>
      <w:r w:rsidR="002B0B9D" w:rsidRPr="00772852">
        <w:rPr>
          <w:rFonts w:ascii="Arial" w:hAnsi="Arial" w:cs="Arial"/>
        </w:rPr>
        <w:t>NH</w:t>
      </w:r>
      <w:r w:rsidR="002B0B9D" w:rsidRPr="00772852">
        <w:rPr>
          <w:rFonts w:ascii="Arial" w:hAnsi="Arial" w:cs="Arial"/>
          <w:vertAlign w:val="subscript"/>
        </w:rPr>
        <w:t>4</w:t>
      </w:r>
      <w:r w:rsidR="002B0B9D" w:rsidRPr="00772852">
        <w:rPr>
          <w:rFonts w:ascii="Arial" w:hAnsi="Arial" w:cs="Arial"/>
          <w:vertAlign w:val="superscript"/>
        </w:rPr>
        <w:t>+</w:t>
      </w:r>
      <w:r w:rsidR="002B0B9D" w:rsidRPr="00772852">
        <w:rPr>
          <w:rFonts w:ascii="Arial" w:hAnsi="Arial" w:cs="Arial"/>
        </w:rPr>
        <w:t xml:space="preserve"> </w:t>
      </w:r>
      <w:r w:rsidR="00E147BE" w:rsidRPr="00772852">
        <w:rPr>
          <w:rFonts w:ascii="Arial" w:hAnsi="Arial" w:cs="Arial"/>
        </w:rPr>
        <w:t>content between</w:t>
      </w:r>
      <w:r w:rsidR="00C84545" w:rsidRPr="00772852">
        <w:rPr>
          <w:rFonts w:ascii="Arial" w:hAnsi="Arial" w:cs="Arial"/>
        </w:rPr>
        <w:t xml:space="preserve"> </w:t>
      </w:r>
      <w:r w:rsidR="006F35AA" w:rsidRPr="00772852">
        <w:rPr>
          <w:rFonts w:ascii="Arial" w:hAnsi="Arial" w:cs="Arial"/>
        </w:rPr>
        <w:t xml:space="preserve">the </w:t>
      </w:r>
      <w:r w:rsidR="00C84545" w:rsidRPr="00772852">
        <w:rPr>
          <w:rFonts w:ascii="Arial" w:hAnsi="Arial" w:cs="Arial"/>
        </w:rPr>
        <w:t xml:space="preserve">drought and </w:t>
      </w:r>
      <w:r w:rsidR="006F35AA" w:rsidRPr="00772852">
        <w:rPr>
          <w:rFonts w:ascii="Arial" w:hAnsi="Arial" w:cs="Arial"/>
        </w:rPr>
        <w:t xml:space="preserve">the </w:t>
      </w:r>
      <w:r w:rsidR="00C84545" w:rsidRPr="00772852">
        <w:rPr>
          <w:rFonts w:ascii="Arial" w:hAnsi="Arial" w:cs="Arial"/>
        </w:rPr>
        <w:t>control</w:t>
      </w:r>
      <w:r w:rsidR="00566140" w:rsidRPr="00772852">
        <w:rPr>
          <w:rFonts w:ascii="Arial" w:hAnsi="Arial" w:cs="Arial"/>
        </w:rPr>
        <w:t xml:space="preserve"> </w:t>
      </w:r>
      <w:r w:rsidR="006F35AA" w:rsidRPr="00772852">
        <w:rPr>
          <w:rFonts w:ascii="Arial" w:hAnsi="Arial" w:cs="Arial"/>
        </w:rPr>
        <w:t xml:space="preserve">treatments </w:t>
      </w:r>
      <w:r w:rsidR="00566140" w:rsidRPr="00772852">
        <w:rPr>
          <w:rFonts w:ascii="Arial" w:hAnsi="Arial" w:cs="Arial"/>
        </w:rPr>
        <w:t xml:space="preserve">in both conventional systems </w:t>
      </w:r>
      <w:r w:rsidR="003315C4" w:rsidRPr="00772852">
        <w:rPr>
          <w:rFonts w:ascii="Arial" w:hAnsi="Arial" w:cs="Arial"/>
        </w:rPr>
        <w:t xml:space="preserve">were found </w:t>
      </w:r>
      <w:r w:rsidR="00566140" w:rsidRPr="00772852">
        <w:rPr>
          <w:rFonts w:ascii="Arial" w:hAnsi="Arial" w:cs="Arial"/>
        </w:rPr>
        <w:t xml:space="preserve">eleven weeks after rewetting </w:t>
      </w:r>
      <w:r w:rsidR="00206D48" w:rsidRPr="00112B9B">
        <w:rPr>
          <w:rFonts w:ascii="Arial" w:hAnsi="Arial" w:cs="Arial"/>
        </w:rPr>
        <w:t>(</w:t>
      </w:r>
      <w:r w:rsidR="00772852" w:rsidRPr="00112B9B">
        <w:rPr>
          <w:rFonts w:ascii="Arial" w:hAnsi="Arial" w:cs="Arial"/>
        </w:rPr>
        <w:t>Fig</w:t>
      </w:r>
      <w:ins w:id="402" w:author="Ari Fina Bintarti" w:date="2024-05-24T14:47:00Z">
        <w:r w:rsidR="002610ED">
          <w:rPr>
            <w:rFonts w:ascii="Arial" w:hAnsi="Arial" w:cs="Arial"/>
          </w:rPr>
          <w:t>.</w:t>
        </w:r>
      </w:ins>
      <w:del w:id="403" w:author="Ari Fina Bintarti" w:date="2024-05-24T14:47:00Z">
        <w:r w:rsidR="00772852" w:rsidRPr="00112B9B" w:rsidDel="002610ED">
          <w:rPr>
            <w:rFonts w:ascii="Arial" w:hAnsi="Arial" w:cs="Arial"/>
          </w:rPr>
          <w:delText>ure</w:delText>
        </w:r>
      </w:del>
      <w:r w:rsidR="00772852" w:rsidRPr="00112B9B">
        <w:rPr>
          <w:rFonts w:ascii="Arial" w:hAnsi="Arial" w:cs="Arial"/>
        </w:rPr>
        <w:t xml:space="preserve"> 1</w:t>
      </w:r>
      <w:del w:id="404" w:author="Ari Fina Bintarti" w:date="2024-05-24T14:47:00Z">
        <w:r w:rsidR="00772852" w:rsidRPr="00112B9B" w:rsidDel="002610ED">
          <w:rPr>
            <w:rFonts w:ascii="Arial" w:hAnsi="Arial" w:cs="Arial"/>
          </w:rPr>
          <w:delText xml:space="preserve"> </w:delText>
        </w:r>
      </w:del>
      <w:r w:rsidR="00772852" w:rsidRPr="00112B9B">
        <w:rPr>
          <w:rFonts w:ascii="Arial" w:hAnsi="Arial" w:cs="Arial"/>
        </w:rPr>
        <w:t>A)</w:t>
      </w:r>
      <w:r w:rsidR="00247BAD" w:rsidRPr="00772852">
        <w:rPr>
          <w:rFonts w:ascii="Arial" w:hAnsi="Arial" w:cs="Arial"/>
        </w:rPr>
        <w:t>.</w:t>
      </w:r>
      <w:r w:rsidR="00247BAD">
        <w:rPr>
          <w:rFonts w:ascii="Arial" w:hAnsi="Arial" w:cs="Arial"/>
        </w:rPr>
        <w:t xml:space="preserve"> </w:t>
      </w:r>
    </w:p>
    <w:p w14:paraId="0C96BFD8" w14:textId="77777777" w:rsidR="000A085A" w:rsidRDefault="000A085A">
      <w:pPr>
        <w:spacing w:after="0" w:line="480" w:lineRule="auto"/>
        <w:ind w:firstLine="360"/>
        <w:jc w:val="both"/>
        <w:rPr>
          <w:ins w:id="405" w:author="Ari Fina Bintarti" w:date="2024-05-24T10:02:00Z"/>
          <w:rFonts w:ascii="Arial" w:hAnsi="Arial" w:cs="Arial"/>
        </w:rPr>
        <w:pPrChange w:id="406" w:author="Ari Fina Bintarti" w:date="2024-05-24T10:02:00Z">
          <w:pPr>
            <w:spacing w:after="0" w:line="480" w:lineRule="auto"/>
            <w:ind w:firstLine="720"/>
            <w:jc w:val="both"/>
          </w:pPr>
        </w:pPrChange>
      </w:pPr>
    </w:p>
    <w:p w14:paraId="56089C94" w14:textId="13303150" w:rsidR="00566140" w:rsidDel="000A085A" w:rsidRDefault="00464EA7" w:rsidP="000A085A">
      <w:pPr>
        <w:spacing w:after="0" w:line="480" w:lineRule="auto"/>
        <w:ind w:firstLine="360"/>
        <w:jc w:val="both"/>
        <w:rPr>
          <w:del w:id="407" w:author="Ari Fina Bintarti" w:date="2024-05-24T10:02:00Z"/>
          <w:rFonts w:ascii="Arial" w:hAnsi="Arial" w:cs="Arial"/>
        </w:rPr>
      </w:pPr>
      <w:del w:id="408" w:author="Ari Fina Bintarti" w:date="2024-05-24T10:02:00Z">
        <w:r w:rsidDel="000A085A">
          <w:rPr>
            <w:rFonts w:ascii="Arial" w:hAnsi="Arial" w:cs="Arial"/>
          </w:rPr>
          <w:tab/>
        </w:r>
      </w:del>
      <w:r w:rsidR="0024409D" w:rsidRPr="00772852">
        <w:rPr>
          <w:rFonts w:ascii="Arial" w:hAnsi="Arial" w:cs="Arial"/>
        </w:rPr>
        <w:t>Similarly to the NH</w:t>
      </w:r>
      <w:r w:rsidR="0024409D" w:rsidRPr="00772852">
        <w:rPr>
          <w:rFonts w:ascii="Arial" w:hAnsi="Arial" w:cs="Arial"/>
          <w:vertAlign w:val="subscript"/>
        </w:rPr>
        <w:t>4</w:t>
      </w:r>
      <w:r w:rsidR="0024409D" w:rsidRPr="00772852">
        <w:rPr>
          <w:rFonts w:ascii="Arial" w:hAnsi="Arial" w:cs="Arial"/>
          <w:vertAlign w:val="superscript"/>
        </w:rPr>
        <w:t>+</w:t>
      </w:r>
      <w:r w:rsidR="0024409D" w:rsidRPr="00772852">
        <w:rPr>
          <w:rFonts w:ascii="Arial" w:hAnsi="Arial" w:cs="Arial"/>
        </w:rPr>
        <w:t xml:space="preserve"> content, t</w:t>
      </w:r>
      <w:r w:rsidRPr="00772852">
        <w:rPr>
          <w:rFonts w:ascii="Arial" w:hAnsi="Arial" w:cs="Arial"/>
        </w:rPr>
        <w:t>he effect of drought on NO</w:t>
      </w:r>
      <w:r w:rsidRPr="00772852">
        <w:rPr>
          <w:rFonts w:ascii="Arial" w:hAnsi="Arial" w:cs="Arial"/>
          <w:vertAlign w:val="subscript"/>
        </w:rPr>
        <w:t>3</w:t>
      </w:r>
      <w:r w:rsidR="0024409D" w:rsidRPr="00772852">
        <w:rPr>
          <w:rFonts w:ascii="Arial" w:hAnsi="Arial" w:cs="Arial"/>
          <w:vertAlign w:val="superscript"/>
        </w:rPr>
        <w:t>-</w:t>
      </w:r>
      <w:r w:rsidRPr="00772852">
        <w:rPr>
          <w:rFonts w:ascii="Arial" w:hAnsi="Arial" w:cs="Arial"/>
        </w:rPr>
        <w:t xml:space="preserve"> </w:t>
      </w:r>
      <w:r w:rsidR="002769F3" w:rsidRPr="00772852">
        <w:rPr>
          <w:rFonts w:ascii="Arial" w:hAnsi="Arial" w:cs="Arial"/>
        </w:rPr>
        <w:t>content</w:t>
      </w:r>
      <w:r w:rsidRPr="00772852">
        <w:rPr>
          <w:rFonts w:ascii="Arial" w:hAnsi="Arial" w:cs="Arial"/>
        </w:rPr>
        <w:t xml:space="preserve"> </w:t>
      </w:r>
      <w:r w:rsidR="0024409D" w:rsidRPr="00772852">
        <w:rPr>
          <w:rFonts w:ascii="Arial" w:hAnsi="Arial" w:cs="Arial"/>
        </w:rPr>
        <w:t xml:space="preserve">depended on the </w:t>
      </w:r>
      <w:r w:rsidRPr="00772852">
        <w:rPr>
          <w:rFonts w:ascii="Arial" w:hAnsi="Arial" w:cs="Arial"/>
        </w:rPr>
        <w:t>cropping system</w:t>
      </w:r>
      <w:r w:rsidR="00103CB5" w:rsidRPr="00772852">
        <w:rPr>
          <w:rFonts w:ascii="Arial" w:hAnsi="Arial" w:cs="Arial"/>
        </w:rPr>
        <w:t>s</w:t>
      </w:r>
      <w:r w:rsidRPr="00772852">
        <w:rPr>
          <w:rFonts w:ascii="Arial" w:hAnsi="Arial" w:cs="Arial"/>
        </w:rPr>
        <w:t xml:space="preserve"> </w:t>
      </w:r>
      <w:r w:rsidR="00A00BEE" w:rsidRPr="00772852">
        <w:rPr>
          <w:rFonts w:ascii="Arial" w:hAnsi="Arial" w:cs="Arial"/>
        </w:rPr>
        <w:t xml:space="preserve">as well as </w:t>
      </w:r>
      <w:r w:rsidR="0024409D" w:rsidRPr="00772852">
        <w:rPr>
          <w:rFonts w:ascii="Arial" w:hAnsi="Arial" w:cs="Arial"/>
        </w:rPr>
        <w:t xml:space="preserve">on the </w:t>
      </w:r>
      <w:r w:rsidR="00A00BEE" w:rsidRPr="00772852">
        <w:rPr>
          <w:rFonts w:ascii="Arial" w:hAnsi="Arial" w:cs="Arial"/>
          <w:iCs/>
        </w:rPr>
        <w:t>sampling date</w:t>
      </w:r>
      <w:r w:rsidR="00CA5C59" w:rsidRPr="00772852">
        <w:rPr>
          <w:rFonts w:ascii="Arial" w:hAnsi="Arial" w:cs="Arial"/>
        </w:rPr>
        <w:t xml:space="preserve"> </w:t>
      </w:r>
      <w:r w:rsidR="00103CB5" w:rsidRPr="000F7633">
        <w:rPr>
          <w:rFonts w:ascii="Arial" w:hAnsi="Arial" w:cs="Arial"/>
        </w:rPr>
        <w:t>(</w:t>
      </w:r>
      <w:r w:rsidR="00772852" w:rsidRPr="00772852">
        <w:rPr>
          <w:rFonts w:ascii="Arial" w:hAnsi="Arial" w:cs="Arial"/>
        </w:rPr>
        <w:t>Three-way repeated measures ANOVA</w:t>
      </w:r>
      <w:r w:rsidR="001B19AD" w:rsidRPr="00772852">
        <w:rPr>
          <w:rFonts w:ascii="Arial" w:hAnsi="Arial" w:cs="Arial"/>
        </w:rPr>
        <w:t>, P&lt;0.0</w:t>
      </w:r>
      <w:r w:rsidR="00772852" w:rsidRPr="00772852">
        <w:rPr>
          <w:rFonts w:ascii="Arial" w:hAnsi="Arial" w:cs="Arial"/>
        </w:rPr>
        <w:t>1</w:t>
      </w:r>
      <w:r w:rsidR="001B19AD" w:rsidRPr="00772852">
        <w:rPr>
          <w:rFonts w:ascii="Arial" w:hAnsi="Arial" w:cs="Arial"/>
        </w:rPr>
        <w:t>;</w:t>
      </w:r>
      <w:ins w:id="409" w:author="Ari Fina Bintarti" w:date="2024-05-24T14:48:00Z">
        <w:r w:rsidR="007C514A">
          <w:rPr>
            <w:rFonts w:ascii="Arial" w:hAnsi="Arial" w:cs="Arial"/>
          </w:rPr>
          <w:t xml:space="preserve"> </w:t>
        </w:r>
      </w:ins>
      <w:del w:id="410" w:author="Ari Fina Bintarti" w:date="2024-05-24T14:48:00Z">
        <w:r w:rsidR="001B19AD" w:rsidRPr="00772852" w:rsidDel="007C514A">
          <w:rPr>
            <w:rFonts w:ascii="Arial" w:hAnsi="Arial" w:cs="Arial"/>
          </w:rPr>
          <w:delText xml:space="preserve"> </w:delText>
        </w:r>
        <w:r w:rsidR="00772852" w:rsidRPr="000F7633" w:rsidDel="007C514A">
          <w:rPr>
            <w:rFonts w:ascii="Arial" w:hAnsi="Arial" w:cs="Arial"/>
          </w:rPr>
          <w:delText xml:space="preserve">Supplementary </w:delText>
        </w:r>
      </w:del>
      <w:r w:rsidR="00772852" w:rsidRPr="000F7633">
        <w:rPr>
          <w:rFonts w:ascii="Arial" w:hAnsi="Arial" w:cs="Arial"/>
        </w:rPr>
        <w:t xml:space="preserve">Table </w:t>
      </w:r>
      <w:ins w:id="411" w:author="Ari Fina Bintarti" w:date="2024-05-24T14:48:00Z">
        <w:r w:rsidR="007C514A">
          <w:rPr>
            <w:rFonts w:ascii="Arial" w:hAnsi="Arial" w:cs="Arial"/>
          </w:rPr>
          <w:t>S</w:t>
        </w:r>
      </w:ins>
      <w:r w:rsidR="00772852" w:rsidRPr="000F7633">
        <w:rPr>
          <w:rFonts w:ascii="Arial" w:hAnsi="Arial" w:cs="Arial"/>
        </w:rPr>
        <w:t>1</w:t>
      </w:r>
      <w:r w:rsidR="00103CB5" w:rsidRPr="000F7633">
        <w:rPr>
          <w:rFonts w:ascii="Arial" w:hAnsi="Arial" w:cs="Arial"/>
        </w:rPr>
        <w:t>)</w:t>
      </w:r>
      <w:r w:rsidR="00103CB5" w:rsidRPr="00772852">
        <w:rPr>
          <w:rFonts w:ascii="Arial" w:hAnsi="Arial" w:cs="Arial"/>
        </w:rPr>
        <w:t>.</w:t>
      </w:r>
      <w:r w:rsidR="00582DD5" w:rsidRPr="00772852">
        <w:rPr>
          <w:rFonts w:ascii="Arial" w:hAnsi="Arial" w:cs="Arial"/>
        </w:rPr>
        <w:t xml:space="preserve"> </w:t>
      </w:r>
      <w:r w:rsidR="004B3226" w:rsidRPr="00772852">
        <w:rPr>
          <w:rFonts w:ascii="Arial" w:hAnsi="Arial" w:cs="Arial"/>
        </w:rPr>
        <w:t>D</w:t>
      </w:r>
      <w:r w:rsidR="0095376F" w:rsidRPr="00772852">
        <w:rPr>
          <w:rFonts w:ascii="Arial" w:hAnsi="Arial" w:cs="Arial"/>
        </w:rPr>
        <w:t>rought</w:t>
      </w:r>
      <w:r w:rsidR="003E7F23" w:rsidRPr="00772852">
        <w:rPr>
          <w:rFonts w:ascii="Arial" w:hAnsi="Arial" w:cs="Arial"/>
        </w:rPr>
        <w:t xml:space="preserve"> </w:t>
      </w:r>
      <w:r w:rsidR="0024409D" w:rsidRPr="00772852">
        <w:rPr>
          <w:rFonts w:ascii="Arial" w:hAnsi="Arial" w:cs="Arial"/>
        </w:rPr>
        <w:t xml:space="preserve">led to an </w:t>
      </w:r>
      <w:r w:rsidR="0095376F" w:rsidRPr="00772852">
        <w:rPr>
          <w:rFonts w:ascii="Arial" w:hAnsi="Arial" w:cs="Arial"/>
        </w:rPr>
        <w:t>increase</w:t>
      </w:r>
      <w:r w:rsidR="0024409D" w:rsidRPr="00772852">
        <w:rPr>
          <w:rFonts w:ascii="Arial" w:hAnsi="Arial" w:cs="Arial"/>
        </w:rPr>
        <w:t xml:space="preserve"> in </w:t>
      </w:r>
      <w:r w:rsidR="0095376F" w:rsidRPr="00772852">
        <w:rPr>
          <w:rFonts w:ascii="Arial" w:hAnsi="Arial" w:cs="Arial"/>
        </w:rPr>
        <w:t xml:space="preserve">the </w:t>
      </w:r>
      <w:r w:rsidR="0024409D" w:rsidRPr="00772852">
        <w:rPr>
          <w:rFonts w:ascii="Arial" w:hAnsi="Arial" w:cs="Arial"/>
        </w:rPr>
        <w:t>NO</w:t>
      </w:r>
      <w:r w:rsidR="0024409D" w:rsidRPr="00772852">
        <w:rPr>
          <w:rFonts w:ascii="Arial" w:hAnsi="Arial" w:cs="Arial"/>
          <w:vertAlign w:val="subscript"/>
        </w:rPr>
        <w:t>3</w:t>
      </w:r>
      <w:r w:rsidR="0024409D" w:rsidRPr="00772852">
        <w:rPr>
          <w:rFonts w:ascii="Arial" w:hAnsi="Arial" w:cs="Arial"/>
          <w:vertAlign w:val="superscript"/>
        </w:rPr>
        <w:t>-</w:t>
      </w:r>
      <w:r w:rsidR="0024409D" w:rsidRPr="00772852">
        <w:rPr>
          <w:rFonts w:ascii="Arial" w:hAnsi="Arial" w:cs="Arial"/>
        </w:rPr>
        <w:t xml:space="preserve"> content </w:t>
      </w:r>
      <w:r w:rsidR="0095376F" w:rsidRPr="00772852">
        <w:rPr>
          <w:rFonts w:ascii="Arial" w:hAnsi="Arial" w:cs="Arial"/>
        </w:rPr>
        <w:t xml:space="preserve">in the </w:t>
      </w:r>
      <w:r w:rsidR="003E7F23" w:rsidRPr="00772852">
        <w:rPr>
          <w:rFonts w:ascii="Arial" w:hAnsi="Arial" w:cs="Arial"/>
        </w:rPr>
        <w:t>CONFYM and CONMIN</w:t>
      </w:r>
      <w:r w:rsidR="0095376F" w:rsidRPr="00772852">
        <w:rPr>
          <w:rFonts w:ascii="Arial" w:hAnsi="Arial" w:cs="Arial"/>
        </w:rPr>
        <w:t xml:space="preserve"> systems by </w:t>
      </w:r>
      <w:r w:rsidR="00821EAC" w:rsidRPr="00772852">
        <w:rPr>
          <w:rFonts w:ascii="Arial" w:hAnsi="Arial" w:cs="Arial"/>
        </w:rPr>
        <w:t>more than 100 %</w:t>
      </w:r>
      <w:r w:rsidR="00380A8F" w:rsidRPr="00772852">
        <w:rPr>
          <w:rFonts w:ascii="Arial" w:hAnsi="Arial" w:cs="Arial"/>
        </w:rPr>
        <w:t xml:space="preserve"> </w:t>
      </w:r>
      <w:r w:rsidR="004B3226" w:rsidRPr="00772852">
        <w:rPr>
          <w:rFonts w:ascii="Arial" w:hAnsi="Arial" w:cs="Arial"/>
        </w:rPr>
        <w:t>rela</w:t>
      </w:r>
      <w:r w:rsidR="00A5386E" w:rsidRPr="00772852">
        <w:rPr>
          <w:rFonts w:ascii="Arial" w:hAnsi="Arial" w:cs="Arial"/>
        </w:rPr>
        <w:t>tive</w:t>
      </w:r>
      <w:r w:rsidR="004B3226" w:rsidRPr="00772852">
        <w:rPr>
          <w:rFonts w:ascii="Arial" w:hAnsi="Arial" w:cs="Arial"/>
        </w:rPr>
        <w:t xml:space="preserve"> to</w:t>
      </w:r>
      <w:r w:rsidR="00380A8F" w:rsidRPr="00772852">
        <w:rPr>
          <w:rFonts w:ascii="Arial" w:hAnsi="Arial" w:cs="Arial"/>
        </w:rPr>
        <w:t xml:space="preserve"> the control </w:t>
      </w:r>
      <w:r w:rsidR="005442EB" w:rsidRPr="00772852">
        <w:rPr>
          <w:rFonts w:ascii="Arial" w:hAnsi="Arial" w:cs="Arial"/>
        </w:rPr>
        <w:t>a</w:t>
      </w:r>
      <w:r w:rsidR="000C3AB8" w:rsidRPr="00772852">
        <w:rPr>
          <w:rFonts w:ascii="Arial" w:hAnsi="Arial" w:cs="Arial"/>
        </w:rPr>
        <w:t xml:space="preserve">cross </w:t>
      </w:r>
      <w:r w:rsidR="00380A8F" w:rsidRPr="00772852">
        <w:rPr>
          <w:rFonts w:ascii="Arial" w:hAnsi="Arial" w:cs="Arial"/>
        </w:rPr>
        <w:t>all sampling dates, except</w:t>
      </w:r>
      <w:r w:rsidR="005442EB" w:rsidRPr="00772852">
        <w:rPr>
          <w:rFonts w:ascii="Arial" w:hAnsi="Arial" w:cs="Arial"/>
        </w:rPr>
        <w:t xml:space="preserve"> </w:t>
      </w:r>
      <w:r w:rsidR="00B40E4D" w:rsidRPr="00772852">
        <w:rPr>
          <w:rFonts w:ascii="Arial" w:hAnsi="Arial" w:cs="Arial"/>
        </w:rPr>
        <w:t xml:space="preserve">at eleven weeks after </w:t>
      </w:r>
      <w:r w:rsidR="006339E2" w:rsidRPr="00772852">
        <w:rPr>
          <w:rFonts w:ascii="Arial" w:hAnsi="Arial" w:cs="Arial"/>
        </w:rPr>
        <w:t>rewetting</w:t>
      </w:r>
      <w:r w:rsidR="000C3AB8" w:rsidRPr="00772852">
        <w:rPr>
          <w:rFonts w:ascii="Arial" w:hAnsi="Arial" w:cs="Arial"/>
        </w:rPr>
        <w:t>, where the difference</w:t>
      </w:r>
      <w:r w:rsidR="0024409D" w:rsidRPr="00772852">
        <w:rPr>
          <w:rFonts w:ascii="Arial" w:hAnsi="Arial" w:cs="Arial"/>
        </w:rPr>
        <w:t>s</w:t>
      </w:r>
      <w:r w:rsidR="000C3AB8" w:rsidRPr="00772852">
        <w:rPr>
          <w:rFonts w:ascii="Arial" w:hAnsi="Arial" w:cs="Arial"/>
        </w:rPr>
        <w:t xml:space="preserve"> </w:t>
      </w:r>
      <w:r w:rsidR="0024409D" w:rsidRPr="00772852">
        <w:rPr>
          <w:rFonts w:ascii="Arial" w:hAnsi="Arial" w:cs="Arial"/>
        </w:rPr>
        <w:t xml:space="preserve">were not </w:t>
      </w:r>
      <w:r w:rsidR="000C3AB8" w:rsidRPr="00772852">
        <w:rPr>
          <w:rFonts w:ascii="Arial" w:hAnsi="Arial" w:cs="Arial"/>
        </w:rPr>
        <w:t>significant</w:t>
      </w:r>
      <w:r w:rsidR="003D6606" w:rsidRPr="00772852">
        <w:rPr>
          <w:rFonts w:ascii="Arial" w:hAnsi="Arial" w:cs="Arial"/>
        </w:rPr>
        <w:t xml:space="preserve"> </w:t>
      </w:r>
      <w:r w:rsidR="003D6606" w:rsidRPr="000F7633">
        <w:rPr>
          <w:rFonts w:ascii="Arial" w:hAnsi="Arial" w:cs="Arial"/>
        </w:rPr>
        <w:t>(</w:t>
      </w:r>
      <w:r w:rsidR="00772852" w:rsidRPr="00772852">
        <w:rPr>
          <w:rFonts w:ascii="Arial" w:hAnsi="Arial" w:cs="Arial"/>
        </w:rPr>
        <w:t>Fig</w:t>
      </w:r>
      <w:ins w:id="412" w:author="Ari Fina Bintarti" w:date="2024-05-24T14:48:00Z">
        <w:r w:rsidR="007C514A">
          <w:rPr>
            <w:rFonts w:ascii="Arial" w:hAnsi="Arial" w:cs="Arial"/>
          </w:rPr>
          <w:t xml:space="preserve">. </w:t>
        </w:r>
      </w:ins>
      <w:del w:id="413" w:author="Ari Fina Bintarti" w:date="2024-05-24T14:48:00Z">
        <w:r w:rsidR="00772852" w:rsidRPr="00772852" w:rsidDel="007C514A">
          <w:rPr>
            <w:rFonts w:ascii="Arial" w:hAnsi="Arial" w:cs="Arial"/>
          </w:rPr>
          <w:delText xml:space="preserve">ure </w:delText>
        </w:r>
      </w:del>
      <w:r w:rsidR="00772852" w:rsidRPr="00772852">
        <w:rPr>
          <w:rFonts w:ascii="Arial" w:hAnsi="Arial" w:cs="Arial"/>
        </w:rPr>
        <w:t>1</w:t>
      </w:r>
      <w:del w:id="414" w:author="Ari Fina Bintarti" w:date="2024-05-24T14:48:00Z">
        <w:r w:rsidR="00772852" w:rsidRPr="00772852" w:rsidDel="007C514A">
          <w:rPr>
            <w:rFonts w:ascii="Arial" w:hAnsi="Arial" w:cs="Arial"/>
          </w:rPr>
          <w:delText xml:space="preserve"> </w:delText>
        </w:r>
      </w:del>
      <w:r w:rsidR="00772852" w:rsidRPr="00772852">
        <w:rPr>
          <w:rFonts w:ascii="Arial" w:hAnsi="Arial" w:cs="Arial"/>
        </w:rPr>
        <w:t>B</w:t>
      </w:r>
      <w:r w:rsidR="003D6606" w:rsidRPr="00112B9B">
        <w:rPr>
          <w:rFonts w:ascii="Arial" w:hAnsi="Arial" w:cs="Arial"/>
        </w:rPr>
        <w:t xml:space="preserve">; </w:t>
      </w:r>
      <w:del w:id="415" w:author="Ari Fina Bintarti" w:date="2024-05-24T14:48:00Z">
        <w:r w:rsidR="00772852" w:rsidRPr="00112B9B" w:rsidDel="007C514A">
          <w:rPr>
            <w:rFonts w:ascii="Arial" w:hAnsi="Arial" w:cs="Arial"/>
          </w:rPr>
          <w:delText xml:space="preserve">Supplementary </w:delText>
        </w:r>
      </w:del>
      <w:r w:rsidR="00772852" w:rsidRPr="00112B9B">
        <w:rPr>
          <w:rFonts w:ascii="Arial" w:hAnsi="Arial" w:cs="Arial"/>
        </w:rPr>
        <w:t xml:space="preserve">Table </w:t>
      </w:r>
      <w:ins w:id="416" w:author="Ari Fina Bintarti" w:date="2024-05-24T14:48:00Z">
        <w:r w:rsidR="007C514A">
          <w:rPr>
            <w:rFonts w:ascii="Arial" w:hAnsi="Arial" w:cs="Arial"/>
          </w:rPr>
          <w:t>S</w:t>
        </w:r>
      </w:ins>
      <w:r w:rsidR="00772852" w:rsidRPr="00112B9B">
        <w:rPr>
          <w:rFonts w:ascii="Arial" w:hAnsi="Arial" w:cs="Arial"/>
        </w:rPr>
        <w:t>1</w:t>
      </w:r>
      <w:r w:rsidR="003D6606" w:rsidRPr="00112B9B">
        <w:rPr>
          <w:rFonts w:ascii="Arial" w:hAnsi="Arial" w:cs="Arial"/>
        </w:rPr>
        <w:t>)</w:t>
      </w:r>
      <w:r w:rsidR="003D6606" w:rsidRPr="00772852">
        <w:rPr>
          <w:rFonts w:ascii="Arial" w:hAnsi="Arial" w:cs="Arial"/>
        </w:rPr>
        <w:t>.</w:t>
      </w:r>
      <w:r w:rsidR="003E7F23" w:rsidRPr="00772852">
        <w:rPr>
          <w:rFonts w:ascii="Arial" w:hAnsi="Arial" w:cs="Arial"/>
        </w:rPr>
        <w:t xml:space="preserve"> </w:t>
      </w:r>
      <w:r w:rsidR="00654419" w:rsidRPr="00772852">
        <w:rPr>
          <w:rFonts w:ascii="Arial" w:hAnsi="Arial" w:cs="Arial"/>
        </w:rPr>
        <w:t xml:space="preserve">In the BIODYN system, </w:t>
      </w:r>
      <w:r w:rsidR="00A00BEE" w:rsidRPr="00772852">
        <w:rPr>
          <w:rFonts w:ascii="Arial" w:hAnsi="Arial" w:cs="Arial"/>
        </w:rPr>
        <w:t xml:space="preserve">the effect of drought was </w:t>
      </w:r>
      <w:r w:rsidR="006339E2" w:rsidRPr="00772852">
        <w:rPr>
          <w:rFonts w:ascii="Arial" w:hAnsi="Arial" w:cs="Arial"/>
        </w:rPr>
        <w:t xml:space="preserve">only </w:t>
      </w:r>
      <w:r w:rsidR="00A00BEE" w:rsidRPr="00772852">
        <w:rPr>
          <w:rFonts w:ascii="Arial" w:hAnsi="Arial" w:cs="Arial"/>
        </w:rPr>
        <w:t>observed</w:t>
      </w:r>
      <w:r w:rsidR="006339E2" w:rsidRPr="00772852">
        <w:rPr>
          <w:rFonts w:ascii="Arial" w:hAnsi="Arial" w:cs="Arial"/>
        </w:rPr>
        <w:t xml:space="preserve"> at the third </w:t>
      </w:r>
      <w:r w:rsidR="00B40E4D" w:rsidRPr="00772852">
        <w:rPr>
          <w:rFonts w:ascii="Arial" w:hAnsi="Arial" w:cs="Arial"/>
        </w:rPr>
        <w:t>sampling of the drought period</w:t>
      </w:r>
      <w:r w:rsidR="006339E2" w:rsidRPr="00772852">
        <w:rPr>
          <w:rFonts w:ascii="Arial" w:hAnsi="Arial" w:cs="Arial"/>
        </w:rPr>
        <w:t xml:space="preserve"> </w:t>
      </w:r>
      <w:r w:rsidR="00D322ED" w:rsidRPr="00772852">
        <w:rPr>
          <w:rFonts w:ascii="Arial" w:hAnsi="Arial" w:cs="Arial"/>
        </w:rPr>
        <w:t>with</w:t>
      </w:r>
      <w:r w:rsidR="006339E2" w:rsidRPr="00772852">
        <w:rPr>
          <w:rFonts w:ascii="Arial" w:hAnsi="Arial" w:cs="Arial"/>
        </w:rPr>
        <w:t xml:space="preserve"> </w:t>
      </w:r>
      <w:r w:rsidR="00A00BEE" w:rsidRPr="00772852">
        <w:rPr>
          <w:rFonts w:ascii="Arial" w:hAnsi="Arial" w:cs="Arial"/>
        </w:rPr>
        <w:t xml:space="preserve">a </w:t>
      </w:r>
      <w:r w:rsidR="006339E2" w:rsidRPr="00772852">
        <w:rPr>
          <w:rFonts w:ascii="Arial" w:hAnsi="Arial" w:cs="Arial"/>
        </w:rPr>
        <w:t xml:space="preserve">slight decrease </w:t>
      </w:r>
      <w:r w:rsidR="00A00BEE" w:rsidRPr="00772852">
        <w:rPr>
          <w:rFonts w:ascii="Arial" w:hAnsi="Arial" w:cs="Arial"/>
        </w:rPr>
        <w:t>in</w:t>
      </w:r>
      <w:r w:rsidR="006339E2" w:rsidRPr="00772852">
        <w:rPr>
          <w:rFonts w:ascii="Arial" w:hAnsi="Arial" w:cs="Arial"/>
        </w:rPr>
        <w:t xml:space="preserve"> </w:t>
      </w:r>
      <w:r w:rsidR="0024409D" w:rsidRPr="00772852">
        <w:rPr>
          <w:rFonts w:ascii="Arial" w:hAnsi="Arial" w:cs="Arial"/>
        </w:rPr>
        <w:t>the NO</w:t>
      </w:r>
      <w:r w:rsidR="0024409D" w:rsidRPr="00772852">
        <w:rPr>
          <w:rFonts w:ascii="Arial" w:hAnsi="Arial" w:cs="Arial"/>
          <w:vertAlign w:val="subscript"/>
        </w:rPr>
        <w:t>3</w:t>
      </w:r>
      <w:r w:rsidR="0024409D" w:rsidRPr="00772852">
        <w:rPr>
          <w:rFonts w:ascii="Arial" w:hAnsi="Arial" w:cs="Arial"/>
          <w:vertAlign w:val="superscript"/>
        </w:rPr>
        <w:t>-</w:t>
      </w:r>
      <w:r w:rsidR="0024409D" w:rsidRPr="00772852">
        <w:rPr>
          <w:rFonts w:ascii="Arial" w:hAnsi="Arial" w:cs="Arial"/>
        </w:rPr>
        <w:t xml:space="preserve"> content</w:t>
      </w:r>
      <w:r w:rsidR="00A00BEE" w:rsidRPr="00772852">
        <w:rPr>
          <w:rFonts w:ascii="Arial" w:hAnsi="Arial" w:cs="Arial"/>
        </w:rPr>
        <w:t xml:space="preserve">, indicating that the overall </w:t>
      </w:r>
      <w:r w:rsidR="007F67E8" w:rsidRPr="00772852">
        <w:rPr>
          <w:rFonts w:ascii="Arial" w:hAnsi="Arial" w:cs="Arial"/>
        </w:rPr>
        <w:t xml:space="preserve">drought </w:t>
      </w:r>
      <w:r w:rsidR="00A00BEE" w:rsidRPr="00772852">
        <w:rPr>
          <w:rFonts w:ascii="Arial" w:hAnsi="Arial" w:cs="Arial"/>
        </w:rPr>
        <w:t>effect was marginal</w:t>
      </w:r>
      <w:r w:rsidR="000113DA" w:rsidRPr="00772852">
        <w:rPr>
          <w:rFonts w:ascii="Arial" w:hAnsi="Arial" w:cs="Arial"/>
        </w:rPr>
        <w:t xml:space="preserve"> </w:t>
      </w:r>
      <w:r w:rsidR="000113DA" w:rsidRPr="00112B9B">
        <w:rPr>
          <w:rFonts w:ascii="Arial" w:hAnsi="Arial" w:cs="Arial"/>
        </w:rPr>
        <w:t>(</w:t>
      </w:r>
      <w:r w:rsidR="00772852" w:rsidRPr="00772852">
        <w:rPr>
          <w:rFonts w:ascii="Arial" w:hAnsi="Arial" w:cs="Arial"/>
        </w:rPr>
        <w:t>Fig</w:t>
      </w:r>
      <w:ins w:id="417" w:author="Ari Fina Bintarti" w:date="2024-05-24T14:49:00Z">
        <w:r w:rsidR="00CF008D">
          <w:rPr>
            <w:rFonts w:ascii="Arial" w:hAnsi="Arial" w:cs="Arial"/>
          </w:rPr>
          <w:t>.</w:t>
        </w:r>
      </w:ins>
      <w:del w:id="418" w:author="Ari Fina Bintarti" w:date="2024-05-24T14:49:00Z">
        <w:r w:rsidR="00772852" w:rsidRPr="00772852" w:rsidDel="00CF008D">
          <w:rPr>
            <w:rFonts w:ascii="Arial" w:hAnsi="Arial" w:cs="Arial"/>
          </w:rPr>
          <w:delText>ure</w:delText>
        </w:r>
      </w:del>
      <w:r w:rsidR="00772852" w:rsidRPr="00772852">
        <w:rPr>
          <w:rFonts w:ascii="Arial" w:hAnsi="Arial" w:cs="Arial"/>
        </w:rPr>
        <w:t xml:space="preserve"> 1</w:t>
      </w:r>
      <w:del w:id="419" w:author="Ari Fina Bintarti" w:date="2024-05-24T14:49:00Z">
        <w:r w:rsidR="00772852" w:rsidRPr="00772852" w:rsidDel="00CF008D">
          <w:rPr>
            <w:rFonts w:ascii="Arial" w:hAnsi="Arial" w:cs="Arial"/>
          </w:rPr>
          <w:delText xml:space="preserve"> </w:delText>
        </w:r>
      </w:del>
      <w:r w:rsidR="00772852" w:rsidRPr="00772852">
        <w:rPr>
          <w:rFonts w:ascii="Arial" w:hAnsi="Arial" w:cs="Arial"/>
        </w:rPr>
        <w:t>B</w:t>
      </w:r>
      <w:r w:rsidR="000113DA" w:rsidRPr="00772852">
        <w:rPr>
          <w:rFonts w:ascii="Arial" w:hAnsi="Arial" w:cs="Arial"/>
        </w:rPr>
        <w:t>)</w:t>
      </w:r>
      <w:r w:rsidR="006339E2" w:rsidRPr="00772852">
        <w:rPr>
          <w:rFonts w:ascii="Arial" w:hAnsi="Arial" w:cs="Arial"/>
        </w:rPr>
        <w:t>.</w:t>
      </w:r>
    </w:p>
    <w:p w14:paraId="154B9AB2" w14:textId="77777777" w:rsidR="000A085A" w:rsidRDefault="000A085A">
      <w:pPr>
        <w:spacing w:after="0" w:line="480" w:lineRule="auto"/>
        <w:ind w:firstLine="360"/>
        <w:jc w:val="both"/>
        <w:rPr>
          <w:ins w:id="420" w:author="Ari Fina Bintarti" w:date="2024-05-24T10:02:00Z"/>
          <w:rFonts w:ascii="Arial" w:hAnsi="Arial" w:cs="Arial"/>
        </w:rPr>
        <w:pPrChange w:id="421" w:author="Ari Fina Bintarti" w:date="2024-05-24T10:02:00Z">
          <w:pPr>
            <w:spacing w:after="0" w:line="480" w:lineRule="auto"/>
            <w:jc w:val="both"/>
          </w:pPr>
        </w:pPrChange>
      </w:pPr>
    </w:p>
    <w:p w14:paraId="236BC6B7" w14:textId="168CA1A6" w:rsidR="00BC40EC" w:rsidRDefault="00BC40EC">
      <w:pPr>
        <w:spacing w:after="0" w:line="480" w:lineRule="auto"/>
        <w:ind w:firstLine="360"/>
        <w:jc w:val="both"/>
        <w:rPr>
          <w:rFonts w:ascii="Arial" w:hAnsi="Arial" w:cs="Arial"/>
        </w:rPr>
        <w:pPrChange w:id="422" w:author="Ari Fina Bintarti" w:date="2024-05-24T10:02:00Z">
          <w:pPr>
            <w:spacing w:after="0" w:line="480" w:lineRule="auto"/>
            <w:jc w:val="both"/>
          </w:pPr>
        </w:pPrChange>
      </w:pPr>
      <w:del w:id="423" w:author="Ari Fina Bintarti" w:date="2024-05-24T10:02:00Z">
        <w:r w:rsidDel="000A085A">
          <w:rPr>
            <w:rFonts w:ascii="Arial" w:hAnsi="Arial" w:cs="Arial"/>
          </w:rPr>
          <w:tab/>
        </w:r>
      </w:del>
      <w:r>
        <w:rPr>
          <w:rFonts w:ascii="Arial" w:hAnsi="Arial" w:cs="Arial"/>
        </w:rPr>
        <w:t xml:space="preserve">Compared to the drought effect on </w:t>
      </w:r>
      <w:r w:rsidRPr="00772852">
        <w:rPr>
          <w:rFonts w:ascii="Arial" w:hAnsi="Arial" w:cs="Arial"/>
        </w:rPr>
        <w:t>NH</w:t>
      </w:r>
      <w:r w:rsidRPr="00772852">
        <w:rPr>
          <w:rFonts w:ascii="Arial" w:hAnsi="Arial" w:cs="Arial"/>
          <w:vertAlign w:val="subscript"/>
        </w:rPr>
        <w:t>4</w:t>
      </w:r>
      <w:r w:rsidRPr="00772852">
        <w:rPr>
          <w:rFonts w:ascii="Arial" w:hAnsi="Arial" w:cs="Arial"/>
          <w:vertAlign w:val="superscript"/>
        </w:rPr>
        <w:t>+</w:t>
      </w:r>
      <w:r>
        <w:rPr>
          <w:rFonts w:ascii="Arial" w:hAnsi="Arial" w:cs="Arial"/>
          <w:vertAlign w:val="superscript"/>
        </w:rPr>
        <w:t xml:space="preserve"> </w:t>
      </w:r>
      <w:r>
        <w:rPr>
          <w:rFonts w:ascii="Arial" w:hAnsi="Arial" w:cs="Arial"/>
        </w:rPr>
        <w:t xml:space="preserve">and </w:t>
      </w:r>
      <w:r w:rsidRPr="00772852">
        <w:rPr>
          <w:rFonts w:ascii="Arial" w:hAnsi="Arial" w:cs="Arial"/>
        </w:rPr>
        <w:t>NO</w:t>
      </w:r>
      <w:r w:rsidRPr="00772852">
        <w:rPr>
          <w:rFonts w:ascii="Arial" w:hAnsi="Arial" w:cs="Arial"/>
          <w:vertAlign w:val="subscript"/>
        </w:rPr>
        <w:t>3</w:t>
      </w:r>
      <w:r w:rsidRPr="00772852">
        <w:rPr>
          <w:rFonts w:ascii="Arial" w:hAnsi="Arial" w:cs="Arial"/>
          <w:vertAlign w:val="superscript"/>
        </w:rPr>
        <w:t>-</w:t>
      </w:r>
      <w:r w:rsidRPr="00772852">
        <w:rPr>
          <w:rFonts w:ascii="Arial" w:hAnsi="Arial" w:cs="Arial"/>
        </w:rPr>
        <w:t xml:space="preserve"> content</w:t>
      </w:r>
      <w:r>
        <w:rPr>
          <w:rFonts w:ascii="Arial" w:hAnsi="Arial" w:cs="Arial"/>
        </w:rPr>
        <w:t xml:space="preserve">s, we detected </w:t>
      </w:r>
      <w:r w:rsidR="00E147BE">
        <w:rPr>
          <w:rFonts w:ascii="Arial" w:hAnsi="Arial" w:cs="Arial"/>
        </w:rPr>
        <w:t xml:space="preserve">a </w:t>
      </w:r>
      <w:r>
        <w:rPr>
          <w:rFonts w:ascii="Arial" w:hAnsi="Arial" w:cs="Arial"/>
        </w:rPr>
        <w:t>weaker but significant drought effect on the average of N</w:t>
      </w:r>
      <w:r w:rsidRPr="00112B9B">
        <w:rPr>
          <w:rFonts w:ascii="Arial" w:hAnsi="Arial" w:cs="Arial"/>
          <w:vertAlign w:val="subscript"/>
        </w:rPr>
        <w:t>2</w:t>
      </w:r>
      <w:r>
        <w:rPr>
          <w:rFonts w:ascii="Arial" w:hAnsi="Arial" w:cs="Arial"/>
        </w:rPr>
        <w:t>O flux (Three-way repeated measures ANOVA, P&lt;0.05;</w:t>
      </w:r>
      <w:ins w:id="424" w:author="Ari Fina Bintarti" w:date="2024-05-24T14:49:00Z">
        <w:r w:rsidR="005E7AEC">
          <w:rPr>
            <w:rFonts w:ascii="Arial" w:hAnsi="Arial" w:cs="Arial"/>
          </w:rPr>
          <w:t xml:space="preserve"> </w:t>
        </w:r>
      </w:ins>
      <w:del w:id="425" w:author="Ari Fina Bintarti" w:date="2024-05-24T14:49:00Z">
        <w:r w:rsidDel="005E7AEC">
          <w:rPr>
            <w:rFonts w:ascii="Arial" w:hAnsi="Arial" w:cs="Arial"/>
          </w:rPr>
          <w:delText xml:space="preserve"> </w:delText>
        </w:r>
        <w:r w:rsidRPr="000F7633" w:rsidDel="005E7AEC">
          <w:rPr>
            <w:rFonts w:ascii="Arial" w:hAnsi="Arial" w:cs="Arial"/>
          </w:rPr>
          <w:delText xml:space="preserve">Supplementary </w:delText>
        </w:r>
      </w:del>
      <w:r w:rsidRPr="000F7633">
        <w:rPr>
          <w:rFonts w:ascii="Arial" w:hAnsi="Arial" w:cs="Arial"/>
        </w:rPr>
        <w:t xml:space="preserve">Table </w:t>
      </w:r>
      <w:ins w:id="426" w:author="Ari Fina Bintarti" w:date="2024-05-24T14:49:00Z">
        <w:r w:rsidR="005E7AEC">
          <w:rPr>
            <w:rFonts w:ascii="Arial" w:hAnsi="Arial" w:cs="Arial"/>
          </w:rPr>
          <w:t>S</w:t>
        </w:r>
      </w:ins>
      <w:r w:rsidRPr="000F7633">
        <w:rPr>
          <w:rFonts w:ascii="Arial" w:hAnsi="Arial" w:cs="Arial"/>
        </w:rPr>
        <w:t>1</w:t>
      </w:r>
      <w:r>
        <w:rPr>
          <w:rFonts w:ascii="Arial" w:hAnsi="Arial" w:cs="Arial"/>
        </w:rPr>
        <w:t xml:space="preserve">). Drought effect was found in CONFYM and CONMIN systems at the </w:t>
      </w:r>
      <w:r>
        <w:rPr>
          <w:rFonts w:ascii="Arial" w:hAnsi="Arial" w:cs="Arial"/>
        </w:rPr>
        <w:lastRenderedPageBreak/>
        <w:t xml:space="preserve">beginning of drought period with a strong effect at the first sampling dates. In the contrary, there was no drought effect detected in the BIODYN system </w:t>
      </w:r>
      <w:r w:rsidRPr="005E7AEC">
        <w:rPr>
          <w:rFonts w:ascii="Arial" w:hAnsi="Arial" w:cs="Arial"/>
        </w:rPr>
        <w:t>(</w:t>
      </w:r>
      <w:r w:rsidRPr="005E7AEC">
        <w:rPr>
          <w:rFonts w:ascii="Arial" w:hAnsi="Arial" w:cs="Arial"/>
          <w:rPrChange w:id="427" w:author="Ari Fina Bintarti" w:date="2024-05-24T14:50:00Z">
            <w:rPr>
              <w:rFonts w:ascii="Arial" w:hAnsi="Arial" w:cs="Arial"/>
              <w:highlight w:val="yellow"/>
            </w:rPr>
          </w:rPrChange>
        </w:rPr>
        <w:t>Fig</w:t>
      </w:r>
      <w:ins w:id="428" w:author="Ari Fina Bintarti" w:date="2024-05-24T14:50:00Z">
        <w:r w:rsidR="005E7AEC" w:rsidRPr="005E7AEC">
          <w:rPr>
            <w:rFonts w:ascii="Arial" w:hAnsi="Arial" w:cs="Arial"/>
            <w:rPrChange w:id="429" w:author="Ari Fina Bintarti" w:date="2024-05-24T14:50:00Z">
              <w:rPr>
                <w:rFonts w:ascii="Arial" w:hAnsi="Arial" w:cs="Arial"/>
                <w:highlight w:val="yellow"/>
              </w:rPr>
            </w:rPrChange>
          </w:rPr>
          <w:t xml:space="preserve">. </w:t>
        </w:r>
      </w:ins>
      <w:del w:id="430" w:author="Ari Fina Bintarti" w:date="2024-05-24T14:50:00Z">
        <w:r w:rsidRPr="005E7AEC" w:rsidDel="005E7AEC">
          <w:rPr>
            <w:rFonts w:ascii="Arial" w:hAnsi="Arial" w:cs="Arial"/>
            <w:rPrChange w:id="431" w:author="Ari Fina Bintarti" w:date="2024-05-24T14:50:00Z">
              <w:rPr>
                <w:rFonts w:ascii="Arial" w:hAnsi="Arial" w:cs="Arial"/>
                <w:highlight w:val="yellow"/>
              </w:rPr>
            </w:rPrChange>
          </w:rPr>
          <w:delText>u</w:delText>
        </w:r>
      </w:del>
      <w:del w:id="432" w:author="Ari Fina Bintarti" w:date="2024-05-24T14:49:00Z">
        <w:r w:rsidRPr="005E7AEC" w:rsidDel="005E7AEC">
          <w:rPr>
            <w:rFonts w:ascii="Arial" w:hAnsi="Arial" w:cs="Arial"/>
            <w:rPrChange w:id="433" w:author="Ari Fina Bintarti" w:date="2024-05-24T14:50:00Z">
              <w:rPr>
                <w:rFonts w:ascii="Arial" w:hAnsi="Arial" w:cs="Arial"/>
                <w:highlight w:val="yellow"/>
              </w:rPr>
            </w:rPrChange>
          </w:rPr>
          <w:delText xml:space="preserve">re </w:delText>
        </w:r>
      </w:del>
      <w:r w:rsidRPr="005E7AEC">
        <w:rPr>
          <w:rFonts w:ascii="Arial" w:hAnsi="Arial" w:cs="Arial"/>
          <w:rPrChange w:id="434" w:author="Ari Fina Bintarti" w:date="2024-05-24T14:50:00Z">
            <w:rPr>
              <w:rFonts w:ascii="Arial" w:hAnsi="Arial" w:cs="Arial"/>
              <w:highlight w:val="yellow"/>
            </w:rPr>
          </w:rPrChange>
        </w:rPr>
        <w:t>1</w:t>
      </w:r>
      <w:del w:id="435" w:author="Ari Fina Bintarti" w:date="2024-05-24T14:50:00Z">
        <w:r w:rsidRPr="005E7AEC" w:rsidDel="005E7AEC">
          <w:rPr>
            <w:rFonts w:ascii="Arial" w:hAnsi="Arial" w:cs="Arial"/>
            <w:rPrChange w:id="436" w:author="Ari Fina Bintarti" w:date="2024-05-24T14:50:00Z">
              <w:rPr>
                <w:rFonts w:ascii="Arial" w:hAnsi="Arial" w:cs="Arial"/>
                <w:highlight w:val="yellow"/>
              </w:rPr>
            </w:rPrChange>
          </w:rPr>
          <w:delText xml:space="preserve"> </w:delText>
        </w:r>
      </w:del>
      <w:r w:rsidR="00174262" w:rsidRPr="005E7AEC">
        <w:rPr>
          <w:rFonts w:ascii="Arial" w:hAnsi="Arial" w:cs="Arial"/>
          <w:rPrChange w:id="437" w:author="Ari Fina Bintarti" w:date="2024-05-24T14:50:00Z">
            <w:rPr>
              <w:rFonts w:ascii="Arial" w:hAnsi="Arial" w:cs="Arial"/>
              <w:highlight w:val="yellow"/>
            </w:rPr>
          </w:rPrChange>
        </w:rPr>
        <w:t>C</w:t>
      </w:r>
      <w:r w:rsidRPr="005E7AEC">
        <w:rPr>
          <w:rFonts w:ascii="Arial" w:hAnsi="Arial" w:cs="Arial"/>
        </w:rPr>
        <w:t>).</w:t>
      </w:r>
    </w:p>
    <w:p w14:paraId="78B31200" w14:textId="77777777" w:rsidR="00BC40EC" w:rsidRDefault="00BC40EC" w:rsidP="0063031D">
      <w:pPr>
        <w:spacing w:after="0" w:line="480" w:lineRule="auto"/>
        <w:jc w:val="both"/>
        <w:rPr>
          <w:rFonts w:ascii="Arial" w:hAnsi="Arial" w:cs="Arial"/>
        </w:rPr>
      </w:pPr>
      <w:del w:id="438" w:author="Ari Fina Bintarti" w:date="2024-05-24T09:52:00Z">
        <w:r w:rsidDel="00B87AC4">
          <w:rPr>
            <w:rFonts w:ascii="Arial" w:hAnsi="Arial" w:cs="Arial"/>
          </w:rPr>
          <w:delText>.</w:delText>
        </w:r>
      </w:del>
    </w:p>
    <w:p w14:paraId="08C67AB2" w14:textId="2170BBA7" w:rsidR="007C2534" w:rsidRPr="000A085A" w:rsidRDefault="00B54767">
      <w:pPr>
        <w:pStyle w:val="ListParagraph"/>
        <w:numPr>
          <w:ilvl w:val="1"/>
          <w:numId w:val="15"/>
        </w:numPr>
        <w:spacing w:line="480" w:lineRule="auto"/>
        <w:ind w:left="540" w:hanging="540"/>
        <w:jc w:val="both"/>
        <w:rPr>
          <w:rFonts w:ascii="Arial" w:hAnsi="Arial" w:cs="Arial"/>
          <w:i/>
          <w:iCs/>
          <w:rPrChange w:id="439" w:author="Ari Fina Bintarti" w:date="2024-05-24T10:02:00Z">
            <w:rPr/>
          </w:rPrChange>
        </w:rPr>
        <w:pPrChange w:id="440" w:author="Ari Fina Bintarti" w:date="2024-05-24T09:52:00Z">
          <w:pPr>
            <w:spacing w:after="0" w:line="480" w:lineRule="auto"/>
            <w:jc w:val="both"/>
          </w:pPr>
        </w:pPrChange>
      </w:pPr>
      <w:r w:rsidRPr="000A085A">
        <w:rPr>
          <w:rFonts w:ascii="Arial" w:hAnsi="Arial" w:cs="Arial"/>
          <w:i/>
          <w:iCs/>
          <w:rPrChange w:id="441" w:author="Ari Fina Bintarti" w:date="2024-05-24T10:02:00Z">
            <w:rPr/>
          </w:rPrChange>
        </w:rPr>
        <w:t>Differential responses of ammonia oxidizing communities</w:t>
      </w:r>
      <w:r w:rsidR="008713D4" w:rsidRPr="000A085A">
        <w:rPr>
          <w:rFonts w:ascii="Arial" w:hAnsi="Arial" w:cs="Arial"/>
          <w:i/>
          <w:iCs/>
          <w:rPrChange w:id="442" w:author="Ari Fina Bintarti" w:date="2024-05-24T10:02:00Z">
            <w:rPr/>
          </w:rPrChange>
        </w:rPr>
        <w:t xml:space="preserve"> </w:t>
      </w:r>
      <w:r w:rsidRPr="000A085A">
        <w:rPr>
          <w:rFonts w:ascii="Arial" w:hAnsi="Arial" w:cs="Arial"/>
          <w:i/>
          <w:iCs/>
          <w:rPrChange w:id="443" w:author="Ari Fina Bintarti" w:date="2024-05-24T10:02:00Z">
            <w:rPr/>
          </w:rPrChange>
        </w:rPr>
        <w:t xml:space="preserve">to drought </w:t>
      </w:r>
    </w:p>
    <w:p w14:paraId="5CEE31B6" w14:textId="77777777" w:rsidR="000A085A" w:rsidRDefault="000A085A" w:rsidP="0063031D">
      <w:pPr>
        <w:spacing w:after="0" w:line="480" w:lineRule="auto"/>
        <w:ind w:firstLine="720"/>
        <w:jc w:val="both"/>
        <w:rPr>
          <w:ins w:id="444" w:author="Ari Fina Bintarti" w:date="2024-05-24T10:02:00Z"/>
          <w:rFonts w:ascii="Arial" w:hAnsi="Arial" w:cs="Arial"/>
        </w:rPr>
      </w:pPr>
    </w:p>
    <w:p w14:paraId="415DB955" w14:textId="438E26D2" w:rsidR="00D456AD" w:rsidDel="000A085A" w:rsidRDefault="00E9257A" w:rsidP="000A085A">
      <w:pPr>
        <w:spacing w:after="0" w:line="480" w:lineRule="auto"/>
        <w:ind w:firstLine="360"/>
        <w:jc w:val="both"/>
        <w:rPr>
          <w:del w:id="445" w:author="Ari Fina Bintarti" w:date="2024-05-24T10:02:00Z"/>
          <w:rFonts w:ascii="Arial" w:hAnsi="Arial" w:cs="Arial"/>
        </w:rPr>
      </w:pPr>
      <w:r>
        <w:rPr>
          <w:rFonts w:ascii="Arial" w:hAnsi="Arial" w:cs="Arial"/>
        </w:rPr>
        <w:t>The</w:t>
      </w:r>
      <w:r w:rsidR="007C2534" w:rsidRPr="00157A05">
        <w:rPr>
          <w:rFonts w:ascii="Arial" w:hAnsi="Arial" w:cs="Arial"/>
        </w:rPr>
        <w:t xml:space="preserve"> AOB, AOA, and </w:t>
      </w:r>
      <w:ins w:id="446" w:author="Ari Fina Bintarti" w:date="2024-05-24T14:58:00Z">
        <w:r w:rsidR="00E930B9">
          <w:rPr>
            <w:rFonts w:ascii="Arial" w:hAnsi="Arial" w:cs="Arial"/>
          </w:rPr>
          <w:t>c</w:t>
        </w:r>
      </w:ins>
      <w:del w:id="447" w:author="Ari Fina Bintarti" w:date="2024-05-24T14:58:00Z">
        <w:r w:rsidR="007C2534" w:rsidRPr="00157A05" w:rsidDel="00E930B9">
          <w:rPr>
            <w:rFonts w:ascii="Arial" w:hAnsi="Arial" w:cs="Arial"/>
          </w:rPr>
          <w:delText>C</w:delText>
        </w:r>
      </w:del>
      <w:r w:rsidR="007C2534" w:rsidRPr="00157A05">
        <w:rPr>
          <w:rFonts w:ascii="Arial" w:hAnsi="Arial" w:cs="Arial"/>
        </w:rPr>
        <w:t xml:space="preserve">omammox communities were dominated by </w:t>
      </w:r>
      <w:r w:rsidR="007C2534" w:rsidRPr="00157A05">
        <w:rPr>
          <w:rFonts w:ascii="Arial" w:hAnsi="Arial" w:cs="Arial"/>
          <w:i/>
          <w:iCs/>
        </w:rPr>
        <w:t>Nitrosospira</w:t>
      </w:r>
      <w:r w:rsidR="007C2534" w:rsidRPr="00157A05">
        <w:rPr>
          <w:rFonts w:ascii="Arial" w:hAnsi="Arial" w:cs="Arial"/>
        </w:rPr>
        <w:t xml:space="preserve"> (bulk soil: 84.56%, rhizosphere: 83.38%), </w:t>
      </w:r>
      <w:r w:rsidR="007C2534" w:rsidRPr="00157A05">
        <w:rPr>
          <w:rFonts w:ascii="Arial" w:hAnsi="Arial" w:cs="Arial"/>
          <w:i/>
          <w:iCs/>
        </w:rPr>
        <w:t>Nitrososphaerales</w:t>
      </w:r>
      <w:r w:rsidR="007C2534" w:rsidRPr="00157A05">
        <w:rPr>
          <w:rFonts w:ascii="Arial" w:hAnsi="Arial" w:cs="Arial"/>
        </w:rPr>
        <w:t xml:space="preserve"> clade Delta (NS-Delta) (bulk soil: 73.51%, rhizosphere: 71.14%), and </w:t>
      </w:r>
      <w:r w:rsidR="007C2534" w:rsidRPr="00157A05">
        <w:rPr>
          <w:rFonts w:ascii="Arial" w:hAnsi="Arial" w:cs="Arial"/>
          <w:i/>
          <w:iCs/>
        </w:rPr>
        <w:t>Nitrospira</w:t>
      </w:r>
      <w:r w:rsidR="007C2534" w:rsidRPr="00157A05">
        <w:rPr>
          <w:rFonts w:ascii="Arial" w:hAnsi="Arial" w:cs="Arial"/>
        </w:rPr>
        <w:t xml:space="preserve"> clade B (bulk soil: 97.43%, rhizosphere: 96.85%), respectively. We found no notable shifts </w:t>
      </w:r>
      <w:r w:rsidR="003410D7">
        <w:rPr>
          <w:rFonts w:ascii="Arial" w:hAnsi="Arial" w:cs="Arial"/>
        </w:rPr>
        <w:t>in the</w:t>
      </w:r>
      <w:r w:rsidR="003410D7" w:rsidRPr="00157A05">
        <w:rPr>
          <w:rFonts w:ascii="Arial" w:hAnsi="Arial" w:cs="Arial"/>
        </w:rPr>
        <w:t xml:space="preserve"> </w:t>
      </w:r>
      <w:r w:rsidR="007C2534" w:rsidRPr="00157A05">
        <w:rPr>
          <w:rFonts w:ascii="Arial" w:hAnsi="Arial" w:cs="Arial"/>
        </w:rPr>
        <w:t xml:space="preserve">taxonomic composition of the ammonia-oxidizing communities in response to drought, although the community compositions were largely </w:t>
      </w:r>
      <w:r w:rsidR="003410D7">
        <w:rPr>
          <w:rFonts w:ascii="Arial" w:hAnsi="Arial" w:cs="Arial"/>
        </w:rPr>
        <w:t>different</w:t>
      </w:r>
      <w:r w:rsidR="003410D7" w:rsidRPr="00157A05">
        <w:rPr>
          <w:rFonts w:ascii="Arial" w:hAnsi="Arial" w:cs="Arial"/>
        </w:rPr>
        <w:t xml:space="preserve"> </w:t>
      </w:r>
      <w:r w:rsidR="007C2534" w:rsidRPr="00157A05">
        <w:rPr>
          <w:rFonts w:ascii="Arial" w:hAnsi="Arial" w:cs="Arial"/>
        </w:rPr>
        <w:t>among cropping systems (</w:t>
      </w:r>
      <w:del w:id="448" w:author="Ari Fina Bintarti" w:date="2024-05-24T14:50:00Z">
        <w:r w:rsidR="00772852" w:rsidRPr="004A7D3B" w:rsidDel="00481C27">
          <w:rPr>
            <w:rFonts w:ascii="Arial" w:hAnsi="Arial" w:cs="Arial"/>
          </w:rPr>
          <w:delText xml:space="preserve">Supplementary </w:delText>
        </w:r>
      </w:del>
      <w:r w:rsidR="00772852" w:rsidRPr="004A7D3B">
        <w:rPr>
          <w:rFonts w:ascii="Arial" w:hAnsi="Arial" w:cs="Arial"/>
        </w:rPr>
        <w:t xml:space="preserve">Fig. </w:t>
      </w:r>
      <w:ins w:id="449" w:author="Ari Fina Bintarti" w:date="2024-05-24T14:50:00Z">
        <w:r w:rsidR="00481C27">
          <w:rPr>
            <w:rFonts w:ascii="Arial" w:hAnsi="Arial" w:cs="Arial"/>
          </w:rPr>
          <w:t>S</w:t>
        </w:r>
      </w:ins>
      <w:r w:rsidR="00772852">
        <w:rPr>
          <w:rFonts w:ascii="Arial" w:hAnsi="Arial" w:cs="Arial"/>
        </w:rPr>
        <w:t>2</w:t>
      </w:r>
      <w:r w:rsidR="007C2534" w:rsidRPr="00157A05">
        <w:rPr>
          <w:rFonts w:ascii="Arial" w:hAnsi="Arial" w:cs="Arial"/>
        </w:rPr>
        <w:t>).</w:t>
      </w:r>
      <w:r w:rsidR="00D83391">
        <w:rPr>
          <w:rFonts w:ascii="Arial" w:hAnsi="Arial" w:cs="Arial"/>
        </w:rPr>
        <w:t xml:space="preserve"> </w:t>
      </w:r>
      <w:r w:rsidR="00B54767">
        <w:rPr>
          <w:rFonts w:ascii="Arial" w:hAnsi="Arial" w:cs="Arial"/>
        </w:rPr>
        <w:t xml:space="preserve">The </w:t>
      </w:r>
      <w:r w:rsidR="00605E17">
        <w:rPr>
          <w:rFonts w:ascii="Arial" w:hAnsi="Arial" w:cs="Arial"/>
        </w:rPr>
        <w:t>alpha diversity of AOB</w:t>
      </w:r>
      <w:r w:rsidR="0052060D">
        <w:rPr>
          <w:rFonts w:ascii="Arial" w:hAnsi="Arial" w:cs="Arial"/>
        </w:rPr>
        <w:t>,</w:t>
      </w:r>
      <w:r w:rsidR="00605E17">
        <w:rPr>
          <w:rFonts w:ascii="Arial" w:hAnsi="Arial" w:cs="Arial"/>
        </w:rPr>
        <w:t xml:space="preserve"> AOA</w:t>
      </w:r>
      <w:r w:rsidR="00B54767">
        <w:rPr>
          <w:rFonts w:ascii="Arial" w:hAnsi="Arial" w:cs="Arial"/>
        </w:rPr>
        <w:t xml:space="preserve"> and comammox was not affected by drought alone</w:t>
      </w:r>
      <w:r w:rsidR="00116F1C">
        <w:rPr>
          <w:rFonts w:ascii="Arial" w:hAnsi="Arial" w:cs="Arial"/>
        </w:rPr>
        <w:t xml:space="preserve"> </w:t>
      </w:r>
      <w:r w:rsidR="00B54767">
        <w:rPr>
          <w:rFonts w:ascii="Arial" w:hAnsi="Arial" w:cs="Arial"/>
        </w:rPr>
        <w:t>both in the bu</w:t>
      </w:r>
      <w:r w:rsidR="0052060D">
        <w:rPr>
          <w:rFonts w:ascii="Arial" w:hAnsi="Arial" w:cs="Arial"/>
        </w:rPr>
        <w:t>l</w:t>
      </w:r>
      <w:r w:rsidR="00B54767">
        <w:rPr>
          <w:rFonts w:ascii="Arial" w:hAnsi="Arial" w:cs="Arial"/>
        </w:rPr>
        <w:t xml:space="preserve">k soil and in the rhizosphere </w:t>
      </w:r>
      <w:r w:rsidR="00116F1C">
        <w:rPr>
          <w:rFonts w:ascii="Arial" w:hAnsi="Arial" w:cs="Arial"/>
        </w:rPr>
        <w:t>(</w:t>
      </w:r>
      <w:r w:rsidR="00772852">
        <w:rPr>
          <w:rFonts w:ascii="Arial" w:hAnsi="Arial" w:cs="Arial"/>
        </w:rPr>
        <w:t>T</w:t>
      </w:r>
      <w:r w:rsidR="001B19AD">
        <w:rPr>
          <w:rFonts w:ascii="Arial" w:hAnsi="Arial" w:cs="Arial"/>
        </w:rPr>
        <w:t>hree</w:t>
      </w:r>
      <w:r w:rsidR="00772852">
        <w:rPr>
          <w:rFonts w:ascii="Arial" w:hAnsi="Arial" w:cs="Arial"/>
        </w:rPr>
        <w:t>-</w:t>
      </w:r>
      <w:r w:rsidR="001B19AD">
        <w:rPr>
          <w:rFonts w:ascii="Arial" w:hAnsi="Arial" w:cs="Arial"/>
        </w:rPr>
        <w:t>way</w:t>
      </w:r>
      <w:r w:rsidR="00772852">
        <w:rPr>
          <w:rFonts w:ascii="Arial" w:hAnsi="Arial" w:cs="Arial"/>
        </w:rPr>
        <w:t xml:space="preserve"> repeated measures</w:t>
      </w:r>
      <w:r w:rsidR="001B19AD">
        <w:rPr>
          <w:rFonts w:ascii="Arial" w:hAnsi="Arial" w:cs="Arial"/>
        </w:rPr>
        <w:t xml:space="preserve"> ANOVA, </w:t>
      </w:r>
      <w:r w:rsidR="00E61796">
        <w:rPr>
          <w:rFonts w:ascii="Arial" w:hAnsi="Arial" w:cs="Arial"/>
        </w:rPr>
        <w:t>P&gt;0.05;</w:t>
      </w:r>
      <w:r w:rsidR="00772852" w:rsidRPr="00772852">
        <w:rPr>
          <w:rFonts w:ascii="Arial" w:hAnsi="Arial" w:cs="Arial"/>
        </w:rPr>
        <w:t xml:space="preserve"> </w:t>
      </w:r>
      <w:del w:id="450" w:author="Ari Fina Bintarti" w:date="2024-05-24T14:52:00Z">
        <w:r w:rsidR="00B54767" w:rsidRPr="000F7633" w:rsidDel="009F5624">
          <w:rPr>
            <w:rFonts w:ascii="Arial" w:hAnsi="Arial" w:cs="Arial"/>
          </w:rPr>
          <w:delText xml:space="preserve">Supplementary </w:delText>
        </w:r>
      </w:del>
      <w:r w:rsidR="00B54767" w:rsidRPr="000F7633">
        <w:rPr>
          <w:rFonts w:ascii="Arial" w:hAnsi="Arial" w:cs="Arial"/>
        </w:rPr>
        <w:t xml:space="preserve">Fig. </w:t>
      </w:r>
      <w:ins w:id="451" w:author="Ari Fina Bintarti" w:date="2024-05-24T14:52:00Z">
        <w:r w:rsidR="009F5624">
          <w:rPr>
            <w:rFonts w:ascii="Arial" w:hAnsi="Arial" w:cs="Arial"/>
          </w:rPr>
          <w:t>S</w:t>
        </w:r>
      </w:ins>
      <w:r w:rsidR="00B54767" w:rsidRPr="000F7633">
        <w:rPr>
          <w:rFonts w:ascii="Arial" w:hAnsi="Arial" w:cs="Arial"/>
        </w:rPr>
        <w:t xml:space="preserve">3G-L; </w:t>
      </w:r>
      <w:del w:id="452" w:author="Ari Fina Bintarti" w:date="2024-05-24T14:53:00Z">
        <w:r w:rsidR="00772852" w:rsidRPr="004A7D3B" w:rsidDel="009F5624">
          <w:rPr>
            <w:rFonts w:ascii="Arial" w:hAnsi="Arial" w:cs="Arial"/>
          </w:rPr>
          <w:delText xml:space="preserve">Supplementary </w:delText>
        </w:r>
      </w:del>
      <w:r w:rsidR="00772852" w:rsidRPr="004A7D3B">
        <w:rPr>
          <w:rFonts w:ascii="Arial" w:hAnsi="Arial" w:cs="Arial"/>
        </w:rPr>
        <w:t xml:space="preserve">Table </w:t>
      </w:r>
      <w:ins w:id="453" w:author="Ari Fina Bintarti" w:date="2024-05-24T14:53:00Z">
        <w:r w:rsidR="009F5624">
          <w:rPr>
            <w:rFonts w:ascii="Arial" w:hAnsi="Arial" w:cs="Arial"/>
          </w:rPr>
          <w:t>S</w:t>
        </w:r>
      </w:ins>
      <w:r w:rsidR="00772852">
        <w:rPr>
          <w:rFonts w:ascii="Arial" w:hAnsi="Arial" w:cs="Arial"/>
        </w:rPr>
        <w:t>2</w:t>
      </w:r>
      <w:r w:rsidR="00116F1C">
        <w:rPr>
          <w:rFonts w:ascii="Arial" w:hAnsi="Arial" w:cs="Arial"/>
        </w:rPr>
        <w:t>). However, we found</w:t>
      </w:r>
      <w:r w:rsidR="00A5386E">
        <w:rPr>
          <w:rFonts w:ascii="Arial" w:hAnsi="Arial" w:cs="Arial"/>
        </w:rPr>
        <w:t xml:space="preserve"> a significant interaction of </w:t>
      </w:r>
      <w:r w:rsidR="00A5386E" w:rsidRPr="00C43333">
        <w:rPr>
          <w:rFonts w:ascii="Arial" w:hAnsi="Arial" w:cs="Arial"/>
          <w:i/>
          <w:iCs/>
        </w:rPr>
        <w:t>drought</w:t>
      </w:r>
      <w:r w:rsidR="00A5386E">
        <w:rPr>
          <w:rFonts w:ascii="Arial" w:hAnsi="Arial" w:cs="Arial"/>
        </w:rPr>
        <w:t xml:space="preserve"> </w:t>
      </w:r>
      <w:r w:rsidR="00A5386E">
        <w:rPr>
          <w:rFonts w:ascii="Arial" w:hAnsi="Arial" w:cs="Arial"/>
        </w:rPr>
        <w:sym w:font="Symbol" w:char="F0B4"/>
      </w:r>
      <w:r w:rsidR="00A5386E">
        <w:rPr>
          <w:rFonts w:ascii="Arial" w:hAnsi="Arial" w:cs="Arial"/>
        </w:rPr>
        <w:t xml:space="preserve"> </w:t>
      </w:r>
      <w:r w:rsidR="00A5386E" w:rsidRPr="00C43333">
        <w:rPr>
          <w:rFonts w:ascii="Arial" w:hAnsi="Arial" w:cs="Arial"/>
          <w:i/>
          <w:iCs/>
        </w:rPr>
        <w:t>cropping system</w:t>
      </w:r>
      <w:r w:rsidR="00116F1C">
        <w:rPr>
          <w:rFonts w:ascii="Arial" w:hAnsi="Arial" w:cs="Arial"/>
        </w:rPr>
        <w:t xml:space="preserve"> for </w:t>
      </w:r>
      <w:ins w:id="454" w:author="Ari Fina Bintarti" w:date="2024-05-24T14:53:00Z">
        <w:r w:rsidR="009F5624">
          <w:rPr>
            <w:rFonts w:ascii="Arial" w:hAnsi="Arial" w:cs="Arial"/>
          </w:rPr>
          <w:t>c</w:t>
        </w:r>
      </w:ins>
      <w:del w:id="455" w:author="Ari Fina Bintarti" w:date="2024-05-24T14:53:00Z">
        <w:r w:rsidR="00116F1C" w:rsidDel="009F5624">
          <w:rPr>
            <w:rFonts w:ascii="Arial" w:hAnsi="Arial" w:cs="Arial"/>
          </w:rPr>
          <w:delText>C</w:delText>
        </w:r>
      </w:del>
      <w:r w:rsidR="00116F1C">
        <w:rPr>
          <w:rFonts w:ascii="Arial" w:hAnsi="Arial" w:cs="Arial"/>
        </w:rPr>
        <w:t>omammox alpha diversity</w:t>
      </w:r>
      <w:r w:rsidR="00E65DA9">
        <w:rPr>
          <w:rFonts w:ascii="Arial" w:hAnsi="Arial" w:cs="Arial"/>
        </w:rPr>
        <w:t xml:space="preserve"> in </w:t>
      </w:r>
      <w:r w:rsidR="002D764E">
        <w:rPr>
          <w:rFonts w:ascii="Arial" w:hAnsi="Arial" w:cs="Arial"/>
        </w:rPr>
        <w:t xml:space="preserve">the </w:t>
      </w:r>
      <w:r w:rsidR="00E65DA9">
        <w:rPr>
          <w:rFonts w:ascii="Arial" w:hAnsi="Arial" w:cs="Arial"/>
        </w:rPr>
        <w:t>bulk soil</w:t>
      </w:r>
      <w:r w:rsidR="00116F1C">
        <w:rPr>
          <w:rFonts w:ascii="Arial" w:hAnsi="Arial" w:cs="Arial"/>
        </w:rPr>
        <w:t xml:space="preserve"> </w:t>
      </w:r>
      <w:r w:rsidR="00B276DD">
        <w:rPr>
          <w:rFonts w:ascii="Arial" w:hAnsi="Arial" w:cs="Arial"/>
        </w:rPr>
        <w:t>(</w:t>
      </w:r>
      <w:r w:rsidR="00772852">
        <w:rPr>
          <w:rFonts w:ascii="Arial" w:hAnsi="Arial" w:cs="Arial"/>
        </w:rPr>
        <w:t>T</w:t>
      </w:r>
      <w:r w:rsidR="001B19AD">
        <w:rPr>
          <w:rFonts w:ascii="Arial" w:hAnsi="Arial" w:cs="Arial"/>
        </w:rPr>
        <w:t>hree</w:t>
      </w:r>
      <w:r w:rsidR="00772852">
        <w:rPr>
          <w:rFonts w:ascii="Arial" w:hAnsi="Arial" w:cs="Arial"/>
        </w:rPr>
        <w:t>-</w:t>
      </w:r>
      <w:r w:rsidR="001B19AD">
        <w:rPr>
          <w:rFonts w:ascii="Arial" w:hAnsi="Arial" w:cs="Arial"/>
        </w:rPr>
        <w:t>way</w:t>
      </w:r>
      <w:r w:rsidR="00772852">
        <w:rPr>
          <w:rFonts w:ascii="Arial" w:hAnsi="Arial" w:cs="Arial"/>
        </w:rPr>
        <w:t xml:space="preserve"> repeated measures</w:t>
      </w:r>
      <w:r w:rsidR="001B19AD">
        <w:rPr>
          <w:rFonts w:ascii="Arial" w:hAnsi="Arial" w:cs="Arial"/>
        </w:rPr>
        <w:t xml:space="preserve"> ANOVA, P&lt;0.05</w:t>
      </w:r>
      <w:r w:rsidR="00772852">
        <w:rPr>
          <w:rFonts w:ascii="Arial" w:hAnsi="Arial" w:cs="Arial"/>
        </w:rPr>
        <w:t xml:space="preserve">; </w:t>
      </w:r>
      <w:del w:id="456" w:author="Ari Fina Bintarti" w:date="2024-05-24T14:53:00Z">
        <w:r w:rsidR="00772852" w:rsidRPr="004A7D3B" w:rsidDel="009C1C2E">
          <w:rPr>
            <w:rFonts w:ascii="Arial" w:hAnsi="Arial" w:cs="Arial"/>
          </w:rPr>
          <w:delText xml:space="preserve">Supplementary </w:delText>
        </w:r>
      </w:del>
      <w:r w:rsidR="00772852" w:rsidRPr="004A7D3B">
        <w:rPr>
          <w:rFonts w:ascii="Arial" w:hAnsi="Arial" w:cs="Arial"/>
        </w:rPr>
        <w:t xml:space="preserve">Table </w:t>
      </w:r>
      <w:ins w:id="457" w:author="Ari Fina Bintarti" w:date="2024-05-24T14:53:00Z">
        <w:r w:rsidR="00BD466D">
          <w:rPr>
            <w:rFonts w:ascii="Arial" w:hAnsi="Arial" w:cs="Arial"/>
          </w:rPr>
          <w:t>S</w:t>
        </w:r>
      </w:ins>
      <w:r w:rsidR="00772852">
        <w:rPr>
          <w:rFonts w:ascii="Arial" w:hAnsi="Arial" w:cs="Arial"/>
        </w:rPr>
        <w:t>2</w:t>
      </w:r>
      <w:r w:rsidR="00116F1C">
        <w:rPr>
          <w:rFonts w:ascii="Arial" w:hAnsi="Arial" w:cs="Arial"/>
        </w:rPr>
        <w:t>).</w:t>
      </w:r>
      <w:r w:rsidR="00D8707A">
        <w:rPr>
          <w:rFonts w:ascii="Arial" w:hAnsi="Arial" w:cs="Arial"/>
        </w:rPr>
        <w:t xml:space="preserve"> </w:t>
      </w:r>
      <w:r w:rsidR="003E2886">
        <w:rPr>
          <w:rFonts w:ascii="Arial" w:hAnsi="Arial" w:cs="Arial"/>
        </w:rPr>
        <w:t>Nonetheless, w</w:t>
      </w:r>
      <w:r w:rsidR="00D8707A">
        <w:rPr>
          <w:rFonts w:ascii="Arial" w:hAnsi="Arial" w:cs="Arial"/>
        </w:rPr>
        <w:t xml:space="preserve">e could not identify </w:t>
      </w:r>
      <w:r w:rsidR="008C5AD7">
        <w:rPr>
          <w:rFonts w:ascii="Arial" w:hAnsi="Arial" w:cs="Arial"/>
        </w:rPr>
        <w:t xml:space="preserve">any significant </w:t>
      </w:r>
      <w:r w:rsidR="00D8707A">
        <w:rPr>
          <w:rFonts w:ascii="Arial" w:hAnsi="Arial" w:cs="Arial"/>
        </w:rPr>
        <w:t xml:space="preserve">difference between drought and control within </w:t>
      </w:r>
      <w:r w:rsidR="005C72D3">
        <w:rPr>
          <w:rFonts w:ascii="Arial" w:hAnsi="Arial" w:cs="Arial"/>
        </w:rPr>
        <w:t xml:space="preserve">sampling date of </w:t>
      </w:r>
      <w:r w:rsidR="00D8707A">
        <w:rPr>
          <w:rFonts w:ascii="Arial" w:hAnsi="Arial" w:cs="Arial"/>
        </w:rPr>
        <w:t xml:space="preserve">each cropping system, indicating that the detected effect of drought </w:t>
      </w:r>
      <w:r w:rsidR="003B5ADA">
        <w:rPr>
          <w:rFonts w:ascii="Arial" w:hAnsi="Arial" w:cs="Arial"/>
        </w:rPr>
        <w:t xml:space="preserve">on </w:t>
      </w:r>
      <w:ins w:id="458" w:author="Ari Fina Bintarti" w:date="2024-05-24T14:55:00Z">
        <w:r w:rsidR="00E930B9">
          <w:rPr>
            <w:rFonts w:ascii="Arial" w:hAnsi="Arial" w:cs="Arial"/>
          </w:rPr>
          <w:t>c</w:t>
        </w:r>
      </w:ins>
      <w:del w:id="459" w:author="Ari Fina Bintarti" w:date="2024-05-24T14:55:00Z">
        <w:r w:rsidR="008C5AD7" w:rsidDel="00E930B9">
          <w:rPr>
            <w:rFonts w:ascii="Arial" w:hAnsi="Arial" w:cs="Arial"/>
          </w:rPr>
          <w:delText>C</w:delText>
        </w:r>
      </w:del>
      <w:r w:rsidR="008C5AD7">
        <w:rPr>
          <w:rFonts w:ascii="Arial" w:hAnsi="Arial" w:cs="Arial"/>
        </w:rPr>
        <w:t xml:space="preserve">omammox </w:t>
      </w:r>
      <w:r w:rsidR="003B5ADA">
        <w:rPr>
          <w:rFonts w:ascii="Arial" w:hAnsi="Arial" w:cs="Arial"/>
        </w:rPr>
        <w:t xml:space="preserve">alpha diversity </w:t>
      </w:r>
      <w:r w:rsidR="00D8707A">
        <w:rPr>
          <w:rFonts w:ascii="Arial" w:hAnsi="Arial" w:cs="Arial"/>
        </w:rPr>
        <w:t>was only marginal.</w:t>
      </w:r>
      <w:r w:rsidR="00051FF8">
        <w:rPr>
          <w:rFonts w:ascii="Arial" w:hAnsi="Arial" w:cs="Arial"/>
        </w:rPr>
        <w:t xml:space="preserve"> </w:t>
      </w:r>
      <w:r w:rsidR="00283DED">
        <w:rPr>
          <w:rFonts w:ascii="Arial" w:hAnsi="Arial" w:cs="Arial"/>
        </w:rPr>
        <w:t>C</w:t>
      </w:r>
      <w:r w:rsidR="007C2534" w:rsidRPr="00157A05">
        <w:rPr>
          <w:rFonts w:ascii="Arial" w:hAnsi="Arial" w:cs="Arial"/>
        </w:rPr>
        <w:t>ropping system was a</w:t>
      </w:r>
      <w:r w:rsidR="00E8099C">
        <w:rPr>
          <w:rFonts w:ascii="Arial" w:hAnsi="Arial" w:cs="Arial"/>
        </w:rPr>
        <w:t>n important</w:t>
      </w:r>
      <w:r w:rsidR="00283DED">
        <w:rPr>
          <w:rFonts w:ascii="Arial" w:hAnsi="Arial" w:cs="Arial"/>
        </w:rPr>
        <w:t xml:space="preserve"> </w:t>
      </w:r>
      <w:r w:rsidR="007C2534" w:rsidRPr="00157A05">
        <w:rPr>
          <w:rFonts w:ascii="Arial" w:hAnsi="Arial" w:cs="Arial"/>
        </w:rPr>
        <w:t xml:space="preserve">driver of the ammonia-oxidizers alpha diversity, with </w:t>
      </w:r>
      <w:r w:rsidR="008C5AD7">
        <w:rPr>
          <w:rFonts w:ascii="Arial" w:hAnsi="Arial" w:cs="Arial"/>
        </w:rPr>
        <w:t xml:space="preserve">significantly higher </w:t>
      </w:r>
      <w:r w:rsidR="008C5AD7" w:rsidRPr="000F7633">
        <w:rPr>
          <w:rFonts w:ascii="Arial" w:hAnsi="Arial" w:cs="Arial"/>
        </w:rPr>
        <w:t xml:space="preserve">richness and Shannon index for the </w:t>
      </w:r>
      <w:ins w:id="460" w:author="Ari Fina Bintarti" w:date="2024-05-24T14:59:00Z">
        <w:r w:rsidR="00E930B9">
          <w:rPr>
            <w:rFonts w:ascii="Arial" w:hAnsi="Arial" w:cs="Arial"/>
          </w:rPr>
          <w:t>c</w:t>
        </w:r>
      </w:ins>
      <w:del w:id="461" w:author="Ari Fina Bintarti" w:date="2024-05-24T14:59:00Z">
        <w:r w:rsidR="00E264CC" w:rsidRPr="000F7633" w:rsidDel="00E930B9">
          <w:rPr>
            <w:rFonts w:ascii="Arial" w:hAnsi="Arial" w:cs="Arial"/>
          </w:rPr>
          <w:delText>C</w:delText>
        </w:r>
      </w:del>
      <w:r w:rsidR="00E264CC" w:rsidRPr="000F7633">
        <w:rPr>
          <w:rFonts w:ascii="Arial" w:hAnsi="Arial" w:cs="Arial"/>
        </w:rPr>
        <w:t xml:space="preserve">omammox in </w:t>
      </w:r>
      <w:r w:rsidR="00D456AD" w:rsidRPr="000F7633">
        <w:rPr>
          <w:rFonts w:ascii="Arial" w:hAnsi="Arial" w:cs="Arial"/>
        </w:rPr>
        <w:t xml:space="preserve">BIODYN </w:t>
      </w:r>
      <w:r w:rsidR="00AF09B8" w:rsidRPr="000F7633">
        <w:rPr>
          <w:rFonts w:ascii="Arial" w:hAnsi="Arial" w:cs="Arial"/>
        </w:rPr>
        <w:t xml:space="preserve">than in </w:t>
      </w:r>
      <w:r w:rsidR="008C5AD7" w:rsidRPr="000F7633">
        <w:rPr>
          <w:rFonts w:ascii="Arial" w:hAnsi="Arial" w:cs="Arial"/>
        </w:rPr>
        <w:t xml:space="preserve">CONFYM and CONMIN </w:t>
      </w:r>
      <w:r w:rsidR="00152010" w:rsidRPr="000F7633">
        <w:rPr>
          <w:rFonts w:ascii="Arial" w:hAnsi="Arial" w:cs="Arial"/>
        </w:rPr>
        <w:t>(</w:t>
      </w:r>
      <w:ins w:id="462" w:author="Ari Fina Bintarti" w:date="2024-05-24T14:59:00Z">
        <w:r w:rsidR="00E930B9">
          <w:rPr>
            <w:rFonts w:ascii="Arial" w:hAnsi="Arial" w:cs="Arial"/>
          </w:rPr>
          <w:t>Fig</w:t>
        </w:r>
      </w:ins>
      <w:del w:id="463" w:author="Ari Fina Bintarti" w:date="2024-05-24T14:59:00Z">
        <w:r w:rsidR="00C3231E" w:rsidRPr="000F7633" w:rsidDel="00E930B9">
          <w:rPr>
            <w:rFonts w:ascii="Arial" w:hAnsi="Arial" w:cs="Arial"/>
          </w:rPr>
          <w:delText>Supplementary Fig</w:delText>
        </w:r>
      </w:del>
      <w:r w:rsidR="00C3231E" w:rsidRPr="000F7633">
        <w:rPr>
          <w:rFonts w:ascii="Arial" w:hAnsi="Arial" w:cs="Arial"/>
        </w:rPr>
        <w:t xml:space="preserve">. </w:t>
      </w:r>
      <w:ins w:id="464" w:author="Ari Fina Bintarti" w:date="2024-05-24T14:59:00Z">
        <w:r w:rsidR="00E930B9">
          <w:rPr>
            <w:rFonts w:ascii="Arial" w:hAnsi="Arial" w:cs="Arial"/>
          </w:rPr>
          <w:t>S</w:t>
        </w:r>
      </w:ins>
      <w:r w:rsidR="00C3231E" w:rsidRPr="000F7633">
        <w:rPr>
          <w:rFonts w:ascii="Arial" w:hAnsi="Arial" w:cs="Arial"/>
        </w:rPr>
        <w:t>3</w:t>
      </w:r>
      <w:r w:rsidR="00772852" w:rsidRPr="000F7633">
        <w:rPr>
          <w:rFonts w:ascii="Arial" w:hAnsi="Arial" w:cs="Arial"/>
        </w:rPr>
        <w:t>C</w:t>
      </w:r>
      <w:ins w:id="465" w:author="Ari Fina Bintarti" w:date="2024-05-24T15:01:00Z">
        <w:r w:rsidR="00E930B9">
          <w:rPr>
            <w:rFonts w:ascii="Arial" w:hAnsi="Arial" w:cs="Arial"/>
          </w:rPr>
          <w:t xml:space="preserve"> and </w:t>
        </w:r>
      </w:ins>
      <w:del w:id="466" w:author="Ari Fina Bintarti" w:date="2024-05-24T15:01:00Z">
        <w:r w:rsidR="00772852" w:rsidRPr="000F7633" w:rsidDel="00E930B9">
          <w:rPr>
            <w:rFonts w:ascii="Arial" w:hAnsi="Arial" w:cs="Arial"/>
          </w:rPr>
          <w:delText xml:space="preserve"> and </w:delText>
        </w:r>
      </w:del>
      <w:r w:rsidR="00772852" w:rsidRPr="000F7633">
        <w:rPr>
          <w:rFonts w:ascii="Arial" w:hAnsi="Arial" w:cs="Arial"/>
        </w:rPr>
        <w:t>F</w:t>
      </w:r>
      <w:r w:rsidR="00152010" w:rsidRPr="000F7633">
        <w:rPr>
          <w:rFonts w:ascii="Arial" w:hAnsi="Arial" w:cs="Arial"/>
        </w:rPr>
        <w:t xml:space="preserve">). </w:t>
      </w:r>
      <w:r w:rsidR="008B2A1A" w:rsidRPr="000F7633">
        <w:rPr>
          <w:rFonts w:ascii="Arial" w:hAnsi="Arial" w:cs="Arial"/>
        </w:rPr>
        <w:t xml:space="preserve">On the contrary, </w:t>
      </w:r>
      <w:r w:rsidR="00152010" w:rsidRPr="000F7633">
        <w:rPr>
          <w:rFonts w:ascii="Arial" w:hAnsi="Arial" w:cs="Arial"/>
        </w:rPr>
        <w:t xml:space="preserve">BIODYN </w:t>
      </w:r>
      <w:r w:rsidR="008C5AD7" w:rsidRPr="000F7633">
        <w:rPr>
          <w:rFonts w:ascii="Arial" w:hAnsi="Arial" w:cs="Arial"/>
        </w:rPr>
        <w:t xml:space="preserve">led to a decrease in alpha diversity of the AOB compared to the two conventional systems </w:t>
      </w:r>
      <w:r w:rsidR="00D24086" w:rsidRPr="000F7633">
        <w:rPr>
          <w:rFonts w:ascii="Arial" w:hAnsi="Arial" w:cs="Arial"/>
        </w:rPr>
        <w:t>(</w:t>
      </w:r>
      <w:del w:id="467" w:author="Ari Fina Bintarti" w:date="2024-05-24T15:02:00Z">
        <w:r w:rsidR="00C3231E" w:rsidRPr="000F7633" w:rsidDel="00E930B9">
          <w:rPr>
            <w:rFonts w:ascii="Arial" w:hAnsi="Arial" w:cs="Arial"/>
          </w:rPr>
          <w:delText xml:space="preserve">Supplementary </w:delText>
        </w:r>
      </w:del>
      <w:r w:rsidR="00C3231E" w:rsidRPr="000F7633">
        <w:rPr>
          <w:rFonts w:ascii="Arial" w:hAnsi="Arial" w:cs="Arial"/>
        </w:rPr>
        <w:t xml:space="preserve">Fig. </w:t>
      </w:r>
      <w:ins w:id="468" w:author="Ari Fina Bintarti" w:date="2024-05-24T15:02:00Z">
        <w:r w:rsidR="00E930B9">
          <w:rPr>
            <w:rFonts w:ascii="Arial" w:hAnsi="Arial" w:cs="Arial"/>
          </w:rPr>
          <w:t>S</w:t>
        </w:r>
      </w:ins>
      <w:r w:rsidR="00C3231E" w:rsidRPr="000F7633">
        <w:rPr>
          <w:rFonts w:ascii="Arial" w:hAnsi="Arial" w:cs="Arial"/>
        </w:rPr>
        <w:t>3</w:t>
      </w:r>
      <w:r w:rsidR="00772852" w:rsidRPr="000F7633">
        <w:rPr>
          <w:rFonts w:ascii="Arial" w:hAnsi="Arial" w:cs="Arial"/>
        </w:rPr>
        <w:t>A and D</w:t>
      </w:r>
      <w:r w:rsidR="00D24086" w:rsidRPr="000F7633">
        <w:rPr>
          <w:rFonts w:ascii="Arial" w:hAnsi="Arial" w:cs="Arial"/>
        </w:rPr>
        <w:t>).</w:t>
      </w:r>
      <w:del w:id="469" w:author="Ari Fina Bintarti" w:date="2024-05-24T10:02:00Z">
        <w:r w:rsidR="00CB40E7" w:rsidRPr="000F7633" w:rsidDel="000A085A">
          <w:rPr>
            <w:rFonts w:ascii="Arial" w:hAnsi="Arial" w:cs="Arial"/>
          </w:rPr>
          <w:delText xml:space="preserve"> </w:delText>
        </w:r>
      </w:del>
    </w:p>
    <w:p w14:paraId="3D297192" w14:textId="77777777" w:rsidR="000A085A" w:rsidRPr="000F7633" w:rsidRDefault="000A085A">
      <w:pPr>
        <w:spacing w:after="0" w:line="480" w:lineRule="auto"/>
        <w:ind w:firstLine="360"/>
        <w:jc w:val="both"/>
        <w:rPr>
          <w:ins w:id="470" w:author="Ari Fina Bintarti" w:date="2024-05-24T10:02:00Z"/>
          <w:rFonts w:ascii="Arial" w:hAnsi="Arial" w:cs="Arial"/>
        </w:rPr>
        <w:pPrChange w:id="471" w:author="Ari Fina Bintarti" w:date="2024-05-24T10:02:00Z">
          <w:pPr>
            <w:spacing w:after="0" w:line="480" w:lineRule="auto"/>
            <w:ind w:firstLine="720"/>
            <w:jc w:val="both"/>
          </w:pPr>
        </w:pPrChange>
      </w:pPr>
    </w:p>
    <w:p w14:paraId="439BD456" w14:textId="5EBCF239" w:rsidR="007C2534" w:rsidRPr="007301D1" w:rsidRDefault="007C2534">
      <w:pPr>
        <w:spacing w:after="0" w:line="480" w:lineRule="auto"/>
        <w:ind w:firstLine="360"/>
        <w:jc w:val="both"/>
        <w:rPr>
          <w:rFonts w:ascii="Arial" w:hAnsi="Arial" w:cs="Arial"/>
        </w:rPr>
        <w:pPrChange w:id="472" w:author="Ari Fina Bintarti" w:date="2024-05-24T10:02:00Z">
          <w:pPr>
            <w:spacing w:after="0" w:line="480" w:lineRule="auto"/>
            <w:ind w:firstLine="720"/>
            <w:jc w:val="both"/>
          </w:pPr>
        </w:pPrChange>
      </w:pPr>
      <w:r w:rsidRPr="000F7633">
        <w:rPr>
          <w:rFonts w:ascii="Arial" w:hAnsi="Arial" w:cs="Arial"/>
        </w:rPr>
        <w:t xml:space="preserve">The unconstrained PCoA plots using Bray-Curtis dissimilarity distances showed </w:t>
      </w:r>
      <w:r w:rsidR="002F6C64">
        <w:rPr>
          <w:rFonts w:ascii="Arial" w:hAnsi="Arial" w:cs="Arial"/>
        </w:rPr>
        <w:t>a strong</w:t>
      </w:r>
      <w:r w:rsidR="002F6C64" w:rsidRPr="000F7633">
        <w:rPr>
          <w:rFonts w:ascii="Arial" w:hAnsi="Arial" w:cs="Arial"/>
        </w:rPr>
        <w:t xml:space="preserve"> </w:t>
      </w:r>
      <w:r w:rsidR="00E8099C" w:rsidRPr="000F7633">
        <w:rPr>
          <w:rFonts w:ascii="Arial" w:hAnsi="Arial" w:cs="Arial"/>
        </w:rPr>
        <w:t xml:space="preserve">clustering </w:t>
      </w:r>
      <w:r w:rsidRPr="000F7633">
        <w:rPr>
          <w:rFonts w:ascii="Arial" w:hAnsi="Arial" w:cs="Arial"/>
        </w:rPr>
        <w:t>by cropping system</w:t>
      </w:r>
      <w:r w:rsidR="00772852" w:rsidRPr="000F7633">
        <w:rPr>
          <w:rFonts w:ascii="Arial" w:hAnsi="Arial" w:cs="Arial"/>
        </w:rPr>
        <w:t xml:space="preserve"> (PERMANOVA, P&lt;0.05)</w:t>
      </w:r>
      <w:r w:rsidRPr="000F7633">
        <w:rPr>
          <w:rFonts w:ascii="Arial" w:hAnsi="Arial" w:cs="Arial"/>
        </w:rPr>
        <w:t xml:space="preserve"> </w:t>
      </w:r>
      <w:r w:rsidR="00777092" w:rsidRPr="000F7633">
        <w:rPr>
          <w:rFonts w:ascii="Arial" w:hAnsi="Arial" w:cs="Arial"/>
        </w:rPr>
        <w:t xml:space="preserve">with 34 % (bulk soil) and 43 % (rhizosphere), 74 % (bulk soil) and 76 % (rhizosphere), and 69 % (bulk soil) and 70 % (rhizosphere) of the variance explained by the first two axes </w:t>
      </w:r>
      <w:r w:rsidR="002D764E" w:rsidRPr="000F7633">
        <w:rPr>
          <w:rFonts w:ascii="Arial" w:hAnsi="Arial" w:cs="Arial"/>
        </w:rPr>
        <w:t xml:space="preserve">for the </w:t>
      </w:r>
      <w:r w:rsidR="00777092" w:rsidRPr="000F7633">
        <w:rPr>
          <w:rFonts w:ascii="Arial" w:hAnsi="Arial" w:cs="Arial"/>
        </w:rPr>
        <w:t xml:space="preserve">AOB, AOA, and </w:t>
      </w:r>
      <w:ins w:id="473" w:author="Ari Fina Bintarti" w:date="2024-05-24T15:02:00Z">
        <w:r w:rsidR="002C0DEE">
          <w:rPr>
            <w:rFonts w:ascii="Arial" w:hAnsi="Arial" w:cs="Arial"/>
          </w:rPr>
          <w:t>c</w:t>
        </w:r>
      </w:ins>
      <w:del w:id="474" w:author="Ari Fina Bintarti" w:date="2024-05-24T15:02:00Z">
        <w:r w:rsidR="00777092" w:rsidRPr="000F7633" w:rsidDel="002C0DEE">
          <w:rPr>
            <w:rFonts w:ascii="Arial" w:hAnsi="Arial" w:cs="Arial"/>
          </w:rPr>
          <w:delText>C</w:delText>
        </w:r>
      </w:del>
      <w:r w:rsidR="00777092" w:rsidRPr="000F7633">
        <w:rPr>
          <w:rFonts w:ascii="Arial" w:hAnsi="Arial" w:cs="Arial"/>
        </w:rPr>
        <w:t>omammox, respectively (</w:t>
      </w:r>
      <w:del w:id="475" w:author="Ari Fina Bintarti" w:date="2024-05-24T15:02:00Z">
        <w:r w:rsidR="008F42C7" w:rsidRPr="000F7633" w:rsidDel="002C0DEE">
          <w:rPr>
            <w:rFonts w:ascii="Arial" w:hAnsi="Arial" w:cs="Arial"/>
          </w:rPr>
          <w:delText xml:space="preserve">Supplementary </w:delText>
        </w:r>
      </w:del>
      <w:r w:rsidR="008F42C7" w:rsidRPr="000F7633">
        <w:rPr>
          <w:rFonts w:ascii="Arial" w:hAnsi="Arial" w:cs="Arial"/>
        </w:rPr>
        <w:t xml:space="preserve">Fig. </w:t>
      </w:r>
      <w:ins w:id="476" w:author="Ari Fina Bintarti" w:date="2024-05-24T15:02:00Z">
        <w:r w:rsidR="002C0DEE">
          <w:rPr>
            <w:rFonts w:ascii="Arial" w:hAnsi="Arial" w:cs="Arial"/>
          </w:rPr>
          <w:t>S</w:t>
        </w:r>
      </w:ins>
      <w:r w:rsidR="008F42C7" w:rsidRPr="000F7633">
        <w:rPr>
          <w:rFonts w:ascii="Arial" w:hAnsi="Arial" w:cs="Arial"/>
        </w:rPr>
        <w:t>4</w:t>
      </w:r>
      <w:r w:rsidR="00772852" w:rsidRPr="000F7633">
        <w:rPr>
          <w:rFonts w:ascii="Arial" w:hAnsi="Arial" w:cs="Arial"/>
        </w:rPr>
        <w:t>)</w:t>
      </w:r>
      <w:r w:rsidRPr="000F7633">
        <w:rPr>
          <w:rFonts w:ascii="Arial" w:hAnsi="Arial" w:cs="Arial"/>
        </w:rPr>
        <w:t xml:space="preserve">. </w:t>
      </w:r>
      <w:r w:rsidR="00E8099C" w:rsidRPr="000F7633">
        <w:rPr>
          <w:rFonts w:ascii="Arial" w:hAnsi="Arial" w:cs="Arial"/>
        </w:rPr>
        <w:t>Due to a</w:t>
      </w:r>
      <w:r w:rsidR="00E8099C">
        <w:rPr>
          <w:rFonts w:ascii="Arial" w:hAnsi="Arial" w:cs="Arial"/>
        </w:rPr>
        <w:t xml:space="preserve"> strong block effect</w:t>
      </w:r>
      <w:r w:rsidR="000B03BB">
        <w:rPr>
          <w:rFonts w:ascii="Arial" w:hAnsi="Arial" w:cs="Arial"/>
        </w:rPr>
        <w:t xml:space="preserve"> (</w:t>
      </w:r>
      <w:r w:rsidR="00B036A7">
        <w:rPr>
          <w:rFonts w:ascii="Arial" w:hAnsi="Arial" w:cs="Arial"/>
        </w:rPr>
        <w:t>PERMANOVA, P&lt;0.01</w:t>
      </w:r>
      <w:r w:rsidR="000B03BB">
        <w:rPr>
          <w:rFonts w:ascii="Arial" w:hAnsi="Arial" w:cs="Arial"/>
        </w:rPr>
        <w:t>)</w:t>
      </w:r>
      <w:r w:rsidR="00E8099C">
        <w:rPr>
          <w:rFonts w:ascii="Arial" w:hAnsi="Arial" w:cs="Arial"/>
        </w:rPr>
        <w:t>, we</w:t>
      </w:r>
      <w:r w:rsidR="00E8099C" w:rsidRPr="00157A05">
        <w:rPr>
          <w:rFonts w:ascii="Arial" w:hAnsi="Arial" w:cs="Arial"/>
        </w:rPr>
        <w:t xml:space="preserve"> </w:t>
      </w:r>
      <w:r w:rsidRPr="00157A05">
        <w:rPr>
          <w:rFonts w:ascii="Arial" w:hAnsi="Arial" w:cs="Arial"/>
        </w:rPr>
        <w:t>further investigate</w:t>
      </w:r>
      <w:r w:rsidR="002F6C64">
        <w:rPr>
          <w:rFonts w:ascii="Arial" w:hAnsi="Arial" w:cs="Arial"/>
        </w:rPr>
        <w:t>d</w:t>
      </w:r>
      <w:r w:rsidRPr="00157A05">
        <w:rPr>
          <w:rFonts w:ascii="Arial" w:hAnsi="Arial" w:cs="Arial"/>
        </w:rPr>
        <w:t xml:space="preserve"> the effect of drought on the beta diversity of ammonia oxidizers</w:t>
      </w:r>
      <w:r w:rsidR="002D764E">
        <w:rPr>
          <w:rFonts w:ascii="Arial" w:hAnsi="Arial" w:cs="Arial"/>
        </w:rPr>
        <w:t xml:space="preserve"> by</w:t>
      </w:r>
      <w:r w:rsidRPr="00157A05">
        <w:rPr>
          <w:rFonts w:ascii="Arial" w:hAnsi="Arial" w:cs="Arial"/>
        </w:rPr>
        <w:t xml:space="preserve"> </w:t>
      </w:r>
      <w:r w:rsidRPr="00157A05">
        <w:rPr>
          <w:rFonts w:ascii="Arial" w:hAnsi="Arial" w:cs="Arial"/>
        </w:rPr>
        <w:lastRenderedPageBreak/>
        <w:t>perform</w:t>
      </w:r>
      <w:r w:rsidR="002D764E">
        <w:rPr>
          <w:rFonts w:ascii="Arial" w:hAnsi="Arial" w:cs="Arial"/>
        </w:rPr>
        <w:t>ing a</w:t>
      </w:r>
      <w:r w:rsidRPr="00157A05">
        <w:rPr>
          <w:rFonts w:ascii="Arial" w:hAnsi="Arial" w:cs="Arial"/>
        </w:rPr>
        <w:t xml:space="preserve"> constrained </w:t>
      </w:r>
      <w:r w:rsidR="00E8099C">
        <w:rPr>
          <w:rFonts w:ascii="Arial" w:hAnsi="Arial" w:cs="Arial"/>
        </w:rPr>
        <w:t xml:space="preserve">CAP </w:t>
      </w:r>
      <w:r w:rsidRPr="00157A05">
        <w:rPr>
          <w:rFonts w:ascii="Arial" w:hAnsi="Arial" w:cs="Arial"/>
        </w:rPr>
        <w:t>analysis</w:t>
      </w:r>
      <w:r w:rsidR="00D02AD3">
        <w:rPr>
          <w:rFonts w:ascii="Arial" w:hAnsi="Arial" w:cs="Arial"/>
        </w:rPr>
        <w:t xml:space="preserve"> using </w:t>
      </w:r>
      <w:r w:rsidR="00D02AD3" w:rsidRPr="008609BC">
        <w:rPr>
          <w:rFonts w:ascii="Arial" w:hAnsi="Arial" w:cs="Arial"/>
          <w:i/>
          <w:iCs/>
          <w:rPrChange w:id="477" w:author="Ari Fina Bintarti" w:date="2024-05-24T15:03:00Z">
            <w:rPr>
              <w:rFonts w:ascii="Arial" w:hAnsi="Arial" w:cs="Arial"/>
            </w:rPr>
          </w:rPrChange>
        </w:rPr>
        <w:t>drought x cropping system</w:t>
      </w:r>
      <w:r w:rsidR="00D02AD3">
        <w:rPr>
          <w:rFonts w:ascii="Arial" w:hAnsi="Arial" w:cs="Arial"/>
        </w:rPr>
        <w:t xml:space="preserve"> as the </w:t>
      </w:r>
      <w:r w:rsidR="00930E15">
        <w:rPr>
          <w:rFonts w:ascii="Arial" w:hAnsi="Arial" w:cs="Arial"/>
        </w:rPr>
        <w:t>grouping</w:t>
      </w:r>
      <w:r w:rsidR="00D02AD3">
        <w:rPr>
          <w:rFonts w:ascii="Arial" w:hAnsi="Arial" w:cs="Arial"/>
        </w:rPr>
        <w:t xml:space="preserve"> variable</w:t>
      </w:r>
      <w:r w:rsidR="00056552">
        <w:rPr>
          <w:rFonts w:ascii="Arial" w:hAnsi="Arial" w:cs="Arial"/>
        </w:rPr>
        <w:t xml:space="preserve">. </w:t>
      </w:r>
      <w:r w:rsidR="00D02AD3">
        <w:rPr>
          <w:rFonts w:ascii="Arial" w:hAnsi="Arial" w:cs="Arial"/>
        </w:rPr>
        <w:t xml:space="preserve">Overall, </w:t>
      </w:r>
      <w:r w:rsidR="00ED08CD">
        <w:rPr>
          <w:rFonts w:ascii="Arial" w:hAnsi="Arial" w:cs="Arial"/>
        </w:rPr>
        <w:t>there was a</w:t>
      </w:r>
      <w:r w:rsidR="00D02AD3">
        <w:rPr>
          <w:rFonts w:ascii="Arial" w:hAnsi="Arial" w:cs="Arial"/>
        </w:rPr>
        <w:t xml:space="preserve"> </w:t>
      </w:r>
      <w:r w:rsidR="00ED08CD">
        <w:rPr>
          <w:rFonts w:ascii="Arial" w:hAnsi="Arial" w:cs="Arial"/>
        </w:rPr>
        <w:t xml:space="preserve">distinct clustering by </w:t>
      </w:r>
      <w:r w:rsidR="00D02AD3">
        <w:rPr>
          <w:rFonts w:ascii="Arial" w:hAnsi="Arial" w:cs="Arial"/>
        </w:rPr>
        <w:t xml:space="preserve">drought </w:t>
      </w:r>
      <w:r w:rsidR="00ED08CD">
        <w:rPr>
          <w:rFonts w:ascii="Arial" w:hAnsi="Arial" w:cs="Arial"/>
        </w:rPr>
        <w:t>and</w:t>
      </w:r>
      <w:r w:rsidR="00D02AD3">
        <w:rPr>
          <w:rFonts w:ascii="Arial" w:hAnsi="Arial" w:cs="Arial"/>
        </w:rPr>
        <w:t xml:space="preserve"> cropping system </w:t>
      </w:r>
      <w:r w:rsidR="00ED08CD">
        <w:rPr>
          <w:rFonts w:ascii="Arial" w:hAnsi="Arial" w:cs="Arial"/>
        </w:rPr>
        <w:t xml:space="preserve">on the </w:t>
      </w:r>
      <w:r w:rsidR="00D02AD3">
        <w:rPr>
          <w:rFonts w:ascii="Arial" w:hAnsi="Arial" w:cs="Arial"/>
        </w:rPr>
        <w:t xml:space="preserve">ordination of </w:t>
      </w:r>
      <w:r w:rsidR="00ED08CD">
        <w:rPr>
          <w:rFonts w:ascii="Arial" w:hAnsi="Arial" w:cs="Arial"/>
        </w:rPr>
        <w:t>all groups of ammonia-oxidizing</w:t>
      </w:r>
      <w:r w:rsidR="00D02AD3">
        <w:rPr>
          <w:rFonts w:ascii="Arial" w:hAnsi="Arial" w:cs="Arial"/>
        </w:rPr>
        <w:t xml:space="preserve"> communit</w:t>
      </w:r>
      <w:r w:rsidR="00ED08CD">
        <w:rPr>
          <w:rFonts w:ascii="Arial" w:hAnsi="Arial" w:cs="Arial"/>
        </w:rPr>
        <w:t>y</w:t>
      </w:r>
      <w:r w:rsidR="00D02AD3">
        <w:rPr>
          <w:rFonts w:ascii="Arial" w:hAnsi="Arial" w:cs="Arial"/>
        </w:rPr>
        <w:t xml:space="preserve"> by CAP analysis (</w:t>
      </w:r>
      <w:r w:rsidR="00ED08CD">
        <w:rPr>
          <w:rFonts w:ascii="Arial" w:hAnsi="Arial" w:cs="Arial"/>
        </w:rPr>
        <w:t>MANOV</w:t>
      </w:r>
      <w:r w:rsidR="00930E15">
        <w:rPr>
          <w:rFonts w:ascii="Arial" w:hAnsi="Arial" w:cs="Arial"/>
        </w:rPr>
        <w:t>A</w:t>
      </w:r>
      <w:r w:rsidR="00ED08CD">
        <w:rPr>
          <w:rFonts w:ascii="Arial" w:hAnsi="Arial" w:cs="Arial"/>
        </w:rPr>
        <w:t>, P&lt;0.001)</w:t>
      </w:r>
      <w:r w:rsidR="008F42C7">
        <w:rPr>
          <w:rFonts w:ascii="Arial" w:hAnsi="Arial" w:cs="Arial"/>
        </w:rPr>
        <w:t xml:space="preserve"> (Fig</w:t>
      </w:r>
      <w:ins w:id="478" w:author="Ari Fina Bintarti" w:date="2024-05-24T15:03:00Z">
        <w:r w:rsidR="008609BC">
          <w:rPr>
            <w:rFonts w:ascii="Arial" w:hAnsi="Arial" w:cs="Arial"/>
          </w:rPr>
          <w:t xml:space="preserve">. </w:t>
        </w:r>
      </w:ins>
      <w:del w:id="479" w:author="Ari Fina Bintarti" w:date="2024-05-24T15:03:00Z">
        <w:r w:rsidR="008F42C7" w:rsidDel="008609BC">
          <w:rPr>
            <w:rFonts w:ascii="Arial" w:hAnsi="Arial" w:cs="Arial"/>
          </w:rPr>
          <w:delText xml:space="preserve">ure </w:delText>
        </w:r>
      </w:del>
      <w:r w:rsidR="008F42C7">
        <w:rPr>
          <w:rFonts w:ascii="Arial" w:hAnsi="Arial" w:cs="Arial"/>
        </w:rPr>
        <w:t>2)</w:t>
      </w:r>
      <w:r w:rsidR="00ED08CD">
        <w:rPr>
          <w:rFonts w:ascii="Arial" w:hAnsi="Arial" w:cs="Arial"/>
        </w:rPr>
        <w:t>.</w:t>
      </w:r>
      <w:r w:rsidR="00930E15">
        <w:rPr>
          <w:rFonts w:ascii="Arial" w:hAnsi="Arial" w:cs="Arial"/>
        </w:rPr>
        <w:t xml:space="preserve"> </w:t>
      </w:r>
      <w:r w:rsidRPr="00157A05">
        <w:rPr>
          <w:rFonts w:ascii="Arial" w:hAnsi="Arial" w:cs="Arial"/>
        </w:rPr>
        <w:t xml:space="preserve">The AOA community </w:t>
      </w:r>
      <w:r w:rsidR="002D764E">
        <w:rPr>
          <w:rFonts w:ascii="Arial" w:hAnsi="Arial" w:cs="Arial"/>
        </w:rPr>
        <w:t>exhibited</w:t>
      </w:r>
      <w:r w:rsidRPr="00157A05">
        <w:rPr>
          <w:rFonts w:ascii="Arial" w:hAnsi="Arial" w:cs="Arial"/>
        </w:rPr>
        <w:t xml:space="preserve"> the highest compositional differences between </w:t>
      </w:r>
      <w:r w:rsidR="002D764E">
        <w:rPr>
          <w:rFonts w:ascii="Arial" w:hAnsi="Arial" w:cs="Arial"/>
        </w:rPr>
        <w:t xml:space="preserve">the </w:t>
      </w:r>
      <w:r w:rsidRPr="00157A05">
        <w:rPr>
          <w:rFonts w:ascii="Arial" w:hAnsi="Arial" w:cs="Arial"/>
        </w:rPr>
        <w:t xml:space="preserve">drought and </w:t>
      </w:r>
      <w:r w:rsidR="002D764E">
        <w:rPr>
          <w:rFonts w:ascii="Arial" w:hAnsi="Arial" w:cs="Arial"/>
        </w:rPr>
        <w:t xml:space="preserve">the </w:t>
      </w:r>
      <w:r w:rsidRPr="00157A05">
        <w:rPr>
          <w:rFonts w:ascii="Arial" w:hAnsi="Arial" w:cs="Arial"/>
        </w:rPr>
        <w:t xml:space="preserve">control </w:t>
      </w:r>
      <w:r w:rsidR="002D764E">
        <w:rPr>
          <w:rFonts w:ascii="Arial" w:hAnsi="Arial" w:cs="Arial"/>
        </w:rPr>
        <w:t xml:space="preserve">treatments </w:t>
      </w:r>
      <w:r w:rsidRPr="00157A05">
        <w:rPr>
          <w:rFonts w:ascii="Arial" w:hAnsi="Arial" w:cs="Arial"/>
        </w:rPr>
        <w:t xml:space="preserve">as demonstrated by high overall reclassification rates of 94.2 % and 90.3 % in bulk soil and rhizosphere, respectively. The effect of drought on the </w:t>
      </w:r>
      <w:r w:rsidR="00E8099C">
        <w:rPr>
          <w:rFonts w:ascii="Arial" w:hAnsi="Arial" w:cs="Arial"/>
        </w:rPr>
        <w:t xml:space="preserve">AOA </w:t>
      </w:r>
      <w:r w:rsidRPr="00157A05">
        <w:rPr>
          <w:rFonts w:ascii="Arial" w:hAnsi="Arial" w:cs="Arial"/>
        </w:rPr>
        <w:t>community structure was also influenced by the cropping system with a better clustering by the drought treatment in the BIODYN and CONFY</w:t>
      </w:r>
      <w:r w:rsidR="00B918B6">
        <w:rPr>
          <w:rFonts w:ascii="Arial" w:hAnsi="Arial" w:cs="Arial"/>
        </w:rPr>
        <w:t>M</w:t>
      </w:r>
      <w:r w:rsidRPr="00157A05">
        <w:rPr>
          <w:rFonts w:ascii="Arial" w:hAnsi="Arial" w:cs="Arial"/>
        </w:rPr>
        <w:t xml:space="preserve"> cropping system than in the CONMIN cropping system</w:t>
      </w:r>
      <w:r w:rsidR="00B918B6">
        <w:rPr>
          <w:rFonts w:ascii="Arial" w:hAnsi="Arial" w:cs="Arial"/>
        </w:rPr>
        <w:t xml:space="preserve"> </w:t>
      </w:r>
      <w:r w:rsidR="008F42C7">
        <w:rPr>
          <w:rFonts w:ascii="Arial" w:hAnsi="Arial" w:cs="Arial"/>
        </w:rPr>
        <w:t>(Fig</w:t>
      </w:r>
      <w:ins w:id="480" w:author="Ari Fina Bintarti" w:date="2024-05-24T15:04:00Z">
        <w:r w:rsidR="00287744">
          <w:rPr>
            <w:rFonts w:ascii="Arial" w:hAnsi="Arial" w:cs="Arial"/>
          </w:rPr>
          <w:t xml:space="preserve">. </w:t>
        </w:r>
      </w:ins>
      <w:del w:id="481" w:author="Ari Fina Bintarti" w:date="2024-05-24T15:04:00Z">
        <w:r w:rsidR="008F42C7" w:rsidDel="00287744">
          <w:rPr>
            <w:rFonts w:ascii="Arial" w:hAnsi="Arial" w:cs="Arial"/>
          </w:rPr>
          <w:delText xml:space="preserve">ure </w:delText>
        </w:r>
      </w:del>
      <w:r w:rsidR="008F42C7">
        <w:rPr>
          <w:rFonts w:ascii="Arial" w:hAnsi="Arial" w:cs="Arial"/>
        </w:rPr>
        <w:t xml:space="preserve">2C and D). </w:t>
      </w:r>
      <w:r w:rsidRPr="00157A05">
        <w:rPr>
          <w:rFonts w:ascii="Arial" w:hAnsi="Arial" w:cs="Arial"/>
        </w:rPr>
        <w:t xml:space="preserve">Distinct clustering by the drought treatment were also observed in the </w:t>
      </w:r>
      <w:ins w:id="482" w:author="Ari Fina Bintarti" w:date="2024-05-24T15:04:00Z">
        <w:r w:rsidR="00287744">
          <w:rPr>
            <w:rFonts w:ascii="Arial" w:hAnsi="Arial" w:cs="Arial"/>
          </w:rPr>
          <w:t>c</w:t>
        </w:r>
      </w:ins>
      <w:del w:id="483" w:author="Ari Fina Bintarti" w:date="2024-05-24T15:04:00Z">
        <w:r w:rsidRPr="00157A05" w:rsidDel="00287744">
          <w:rPr>
            <w:rFonts w:ascii="Arial" w:hAnsi="Arial" w:cs="Arial"/>
          </w:rPr>
          <w:delText>C</w:delText>
        </w:r>
      </w:del>
      <w:r w:rsidRPr="00157A05">
        <w:rPr>
          <w:rFonts w:ascii="Arial" w:hAnsi="Arial" w:cs="Arial"/>
        </w:rPr>
        <w:t xml:space="preserve">omammox community with </w:t>
      </w:r>
      <w:r w:rsidR="00235470">
        <w:rPr>
          <w:rFonts w:ascii="Arial" w:hAnsi="Arial" w:cs="Arial"/>
        </w:rPr>
        <w:t xml:space="preserve">a higher </w:t>
      </w:r>
      <w:r w:rsidR="00235470" w:rsidRPr="00157A05">
        <w:rPr>
          <w:rFonts w:ascii="Arial" w:hAnsi="Arial" w:cs="Arial"/>
        </w:rPr>
        <w:t xml:space="preserve">reclassification rates </w:t>
      </w:r>
      <w:r w:rsidR="00B918B6">
        <w:rPr>
          <w:rFonts w:ascii="Arial" w:hAnsi="Arial" w:cs="Arial"/>
        </w:rPr>
        <w:t>in the BIODYN than the other cropping systems</w:t>
      </w:r>
      <w:r w:rsidR="00235470">
        <w:rPr>
          <w:rFonts w:ascii="Arial" w:hAnsi="Arial" w:cs="Arial"/>
        </w:rPr>
        <w:t xml:space="preserve"> regardless of the compartment (</w:t>
      </w:r>
      <w:r w:rsidR="00DE7A0C">
        <w:rPr>
          <w:rFonts w:ascii="Arial" w:hAnsi="Arial" w:cs="Arial"/>
        </w:rPr>
        <w:t>bulk soil and rhizosphere</w:t>
      </w:r>
      <w:r w:rsidR="00235470">
        <w:rPr>
          <w:rFonts w:ascii="Arial" w:hAnsi="Arial" w:cs="Arial"/>
        </w:rPr>
        <w:t xml:space="preserve">) </w:t>
      </w:r>
      <w:r w:rsidR="008F42C7">
        <w:rPr>
          <w:rFonts w:ascii="Arial" w:hAnsi="Arial" w:cs="Arial"/>
        </w:rPr>
        <w:t>(Fig</w:t>
      </w:r>
      <w:ins w:id="484" w:author="Ari Fina Bintarti" w:date="2024-05-24T15:04:00Z">
        <w:r w:rsidR="00287744">
          <w:rPr>
            <w:rFonts w:ascii="Arial" w:hAnsi="Arial" w:cs="Arial"/>
          </w:rPr>
          <w:t xml:space="preserve">. </w:t>
        </w:r>
      </w:ins>
      <w:del w:id="485" w:author="Ari Fina Bintarti" w:date="2024-05-24T15:04:00Z">
        <w:r w:rsidR="008F42C7" w:rsidDel="00287744">
          <w:rPr>
            <w:rFonts w:ascii="Arial" w:hAnsi="Arial" w:cs="Arial"/>
          </w:rPr>
          <w:delText xml:space="preserve">ure </w:delText>
        </w:r>
      </w:del>
      <w:r w:rsidR="008F42C7">
        <w:rPr>
          <w:rFonts w:ascii="Arial" w:hAnsi="Arial" w:cs="Arial"/>
        </w:rPr>
        <w:t>2E and F).</w:t>
      </w:r>
      <w:r w:rsidRPr="00157A05">
        <w:rPr>
          <w:rFonts w:ascii="Arial" w:hAnsi="Arial" w:cs="Arial"/>
        </w:rPr>
        <w:t xml:space="preserve"> In contrast, the AOB community showed only marginal separations between drought and control within cropping system with lower overall reclassification rates of 60.5 % and 54.2 % in bulk soil and rhizosphere, respectively</w:t>
      </w:r>
      <w:r w:rsidR="00341D95">
        <w:rPr>
          <w:rFonts w:ascii="Arial" w:hAnsi="Arial" w:cs="Arial"/>
        </w:rPr>
        <w:t xml:space="preserve"> </w:t>
      </w:r>
      <w:r w:rsidR="008F42C7">
        <w:rPr>
          <w:rFonts w:ascii="Arial" w:hAnsi="Arial" w:cs="Arial"/>
        </w:rPr>
        <w:t>(Fig</w:t>
      </w:r>
      <w:ins w:id="486" w:author="Ari Fina Bintarti" w:date="2024-05-24T15:04:00Z">
        <w:r w:rsidR="00A05E4F">
          <w:rPr>
            <w:rFonts w:ascii="Arial" w:hAnsi="Arial" w:cs="Arial"/>
          </w:rPr>
          <w:t>.</w:t>
        </w:r>
      </w:ins>
      <w:del w:id="487" w:author="Ari Fina Bintarti" w:date="2024-05-24T15:04:00Z">
        <w:r w:rsidR="008F42C7" w:rsidDel="00A05E4F">
          <w:rPr>
            <w:rFonts w:ascii="Arial" w:hAnsi="Arial" w:cs="Arial"/>
          </w:rPr>
          <w:delText>ure</w:delText>
        </w:r>
      </w:del>
      <w:r w:rsidR="008F42C7">
        <w:rPr>
          <w:rFonts w:ascii="Arial" w:hAnsi="Arial" w:cs="Arial"/>
        </w:rPr>
        <w:t xml:space="preserve"> 2A and B). </w:t>
      </w:r>
      <w:r w:rsidR="00235470">
        <w:rPr>
          <w:rFonts w:ascii="Arial" w:hAnsi="Arial" w:cs="Arial"/>
        </w:rPr>
        <w:t>T</w:t>
      </w:r>
      <w:r w:rsidRPr="00157A05">
        <w:rPr>
          <w:rFonts w:ascii="Arial" w:hAnsi="Arial" w:cs="Arial"/>
        </w:rPr>
        <w:t xml:space="preserve">he </w:t>
      </w:r>
      <w:r w:rsidR="00235470">
        <w:rPr>
          <w:rFonts w:ascii="Arial" w:hAnsi="Arial" w:cs="Arial"/>
        </w:rPr>
        <w:t xml:space="preserve">calculation of </w:t>
      </w:r>
      <w:r w:rsidR="008C5D11">
        <w:rPr>
          <w:rFonts w:ascii="Arial" w:hAnsi="Arial" w:cs="Arial"/>
        </w:rPr>
        <w:t>E</w:t>
      </w:r>
      <w:r w:rsidR="008C5D11" w:rsidRPr="00157A05">
        <w:rPr>
          <w:rFonts w:ascii="Arial" w:hAnsi="Arial" w:cs="Arial"/>
        </w:rPr>
        <w:t>uclidean</w:t>
      </w:r>
      <w:r w:rsidRPr="00157A05">
        <w:rPr>
          <w:rFonts w:ascii="Arial" w:hAnsi="Arial" w:cs="Arial"/>
        </w:rPr>
        <w:t xml:space="preserve"> distances between the drought and control</w:t>
      </w:r>
      <w:r w:rsidRPr="00157A05" w:rsidDel="00701BA3">
        <w:rPr>
          <w:rFonts w:ascii="Arial" w:hAnsi="Arial" w:cs="Arial"/>
        </w:rPr>
        <w:t xml:space="preserve"> </w:t>
      </w:r>
      <w:r w:rsidRPr="00157A05">
        <w:rPr>
          <w:rFonts w:ascii="Arial" w:hAnsi="Arial" w:cs="Arial"/>
        </w:rPr>
        <w:t>treatments based on the discriminant analysis</w:t>
      </w:r>
      <w:r w:rsidR="00235470">
        <w:rPr>
          <w:rFonts w:ascii="Arial" w:hAnsi="Arial" w:cs="Arial"/>
        </w:rPr>
        <w:t xml:space="preserve"> confirmed the stronger impact of drought on both </w:t>
      </w:r>
      <w:r w:rsidRPr="00157A05">
        <w:rPr>
          <w:rFonts w:ascii="Arial" w:hAnsi="Arial" w:cs="Arial"/>
        </w:rPr>
        <w:t xml:space="preserve">the AOA and </w:t>
      </w:r>
      <w:ins w:id="488" w:author="Ari Fina Bintarti" w:date="2024-05-24T15:05:00Z">
        <w:r w:rsidR="00A05E4F">
          <w:rPr>
            <w:rFonts w:ascii="Arial" w:hAnsi="Arial" w:cs="Arial"/>
          </w:rPr>
          <w:t>c</w:t>
        </w:r>
      </w:ins>
      <w:del w:id="489" w:author="Ari Fina Bintarti" w:date="2024-05-24T15:05:00Z">
        <w:r w:rsidRPr="00157A05" w:rsidDel="00A05E4F">
          <w:rPr>
            <w:rFonts w:ascii="Arial" w:hAnsi="Arial" w:cs="Arial"/>
          </w:rPr>
          <w:delText>C</w:delText>
        </w:r>
      </w:del>
      <w:r w:rsidRPr="00157A05">
        <w:rPr>
          <w:rFonts w:ascii="Arial" w:hAnsi="Arial" w:cs="Arial"/>
        </w:rPr>
        <w:t xml:space="preserve">omammox communities </w:t>
      </w:r>
      <w:r w:rsidR="00235470">
        <w:rPr>
          <w:rFonts w:ascii="Arial" w:hAnsi="Arial" w:cs="Arial"/>
        </w:rPr>
        <w:t>in</w:t>
      </w:r>
      <w:r w:rsidR="00235470" w:rsidRPr="00157A05">
        <w:rPr>
          <w:rFonts w:ascii="Arial" w:hAnsi="Arial" w:cs="Arial"/>
        </w:rPr>
        <w:t xml:space="preserve"> </w:t>
      </w:r>
      <w:r w:rsidRPr="00157A05">
        <w:rPr>
          <w:rFonts w:ascii="Arial" w:hAnsi="Arial" w:cs="Arial"/>
        </w:rPr>
        <w:t xml:space="preserve">the BIODYN cropping system </w:t>
      </w:r>
      <w:r w:rsidR="008F42C7">
        <w:rPr>
          <w:rFonts w:ascii="Arial" w:hAnsi="Arial" w:cs="Arial"/>
        </w:rPr>
        <w:t>(</w:t>
      </w:r>
      <w:del w:id="490" w:author="Ari Fina Bintarti" w:date="2024-05-24T15:05:00Z">
        <w:r w:rsidR="008F42C7" w:rsidRPr="004A7D3B" w:rsidDel="00A05E4F">
          <w:rPr>
            <w:rFonts w:ascii="Arial" w:hAnsi="Arial" w:cs="Arial"/>
          </w:rPr>
          <w:delText xml:space="preserve">Supplementary </w:delText>
        </w:r>
      </w:del>
      <w:r w:rsidR="008F42C7" w:rsidRPr="004A7D3B">
        <w:rPr>
          <w:rFonts w:ascii="Arial" w:hAnsi="Arial" w:cs="Arial"/>
        </w:rPr>
        <w:t xml:space="preserve">Fig. </w:t>
      </w:r>
      <w:ins w:id="491" w:author="Ari Fina Bintarti" w:date="2024-05-24T15:05:00Z">
        <w:r w:rsidR="00A05E4F">
          <w:rPr>
            <w:rFonts w:ascii="Arial" w:hAnsi="Arial" w:cs="Arial"/>
          </w:rPr>
          <w:t>S</w:t>
        </w:r>
      </w:ins>
      <w:r w:rsidR="00B036A7">
        <w:rPr>
          <w:rFonts w:ascii="Arial" w:hAnsi="Arial" w:cs="Arial"/>
        </w:rPr>
        <w:t>5</w:t>
      </w:r>
      <w:r w:rsidR="008F42C7" w:rsidRPr="00112B9B">
        <w:rPr>
          <w:rFonts w:ascii="Arial" w:hAnsi="Arial" w:cs="Arial"/>
        </w:rPr>
        <w:t xml:space="preserve">). </w:t>
      </w:r>
    </w:p>
    <w:p w14:paraId="4C2DB4A5" w14:textId="77777777" w:rsidR="007C2534" w:rsidRPr="00157A05" w:rsidRDefault="007C2534" w:rsidP="0063031D">
      <w:pPr>
        <w:spacing w:after="0" w:line="480" w:lineRule="auto"/>
        <w:jc w:val="both"/>
        <w:rPr>
          <w:rFonts w:ascii="Arial" w:hAnsi="Arial" w:cs="Arial"/>
        </w:rPr>
      </w:pPr>
    </w:p>
    <w:p w14:paraId="1077E9C6" w14:textId="481E9FAD" w:rsidR="007C2534" w:rsidRPr="000A085A" w:rsidRDefault="00D47301" w:rsidP="00B87AC4">
      <w:pPr>
        <w:pStyle w:val="ListParagraph"/>
        <w:numPr>
          <w:ilvl w:val="1"/>
          <w:numId w:val="15"/>
        </w:numPr>
        <w:spacing w:line="480" w:lineRule="auto"/>
        <w:ind w:left="540" w:hanging="540"/>
        <w:jc w:val="both"/>
        <w:rPr>
          <w:ins w:id="492" w:author="Ari Fina Bintarti" w:date="2024-05-24T10:02:00Z"/>
          <w:rFonts w:ascii="Arial" w:hAnsi="Arial" w:cs="Arial"/>
          <w:i/>
          <w:iCs/>
          <w:rPrChange w:id="493" w:author="Ari Fina Bintarti" w:date="2024-05-24T10:02:00Z">
            <w:rPr>
              <w:ins w:id="494" w:author="Ari Fina Bintarti" w:date="2024-05-24T10:02:00Z"/>
              <w:rFonts w:ascii="Arial" w:hAnsi="Arial" w:cs="Arial"/>
              <w:b/>
              <w:bCs/>
            </w:rPr>
          </w:rPrChange>
        </w:rPr>
      </w:pPr>
      <w:r w:rsidRPr="000A085A">
        <w:rPr>
          <w:rFonts w:ascii="Arial" w:hAnsi="Arial" w:cs="Arial"/>
          <w:i/>
          <w:iCs/>
          <w:rPrChange w:id="495" w:author="Ari Fina Bintarti" w:date="2024-05-24T10:02:00Z">
            <w:rPr/>
          </w:rPrChange>
        </w:rPr>
        <w:t xml:space="preserve">Several dominant </w:t>
      </w:r>
      <w:r w:rsidR="007C2534" w:rsidRPr="000A085A">
        <w:rPr>
          <w:rFonts w:ascii="Arial" w:hAnsi="Arial" w:cs="Arial"/>
          <w:i/>
          <w:iCs/>
          <w:rPrChange w:id="496" w:author="Ari Fina Bintarti" w:date="2024-05-24T10:02:00Z">
            <w:rPr/>
          </w:rPrChange>
        </w:rPr>
        <w:t xml:space="preserve">ammonia-oxidizer ASVs were </w:t>
      </w:r>
      <w:r w:rsidRPr="000A085A">
        <w:rPr>
          <w:rFonts w:ascii="Arial" w:hAnsi="Arial" w:cs="Arial"/>
          <w:i/>
          <w:iCs/>
          <w:rPrChange w:id="497" w:author="Ari Fina Bintarti" w:date="2024-05-24T10:02:00Z">
            <w:rPr/>
          </w:rPrChange>
        </w:rPr>
        <w:t xml:space="preserve">affected by </w:t>
      </w:r>
      <w:r w:rsidR="007C2534" w:rsidRPr="000A085A">
        <w:rPr>
          <w:rFonts w:ascii="Arial" w:hAnsi="Arial" w:cs="Arial"/>
          <w:i/>
          <w:iCs/>
          <w:rPrChange w:id="498" w:author="Ari Fina Bintarti" w:date="2024-05-24T10:02:00Z">
            <w:rPr/>
          </w:rPrChange>
        </w:rPr>
        <w:t>drought</w:t>
      </w:r>
    </w:p>
    <w:p w14:paraId="3B18F9E4" w14:textId="77777777" w:rsidR="000A085A" w:rsidRPr="00B87AC4" w:rsidRDefault="000A085A">
      <w:pPr>
        <w:pStyle w:val="ListParagraph"/>
        <w:spacing w:line="480" w:lineRule="auto"/>
        <w:ind w:left="540"/>
        <w:jc w:val="both"/>
        <w:rPr>
          <w:rFonts w:ascii="Arial" w:hAnsi="Arial" w:cs="Arial"/>
          <w:b/>
          <w:bCs/>
          <w:rPrChange w:id="499" w:author="Ari Fina Bintarti" w:date="2024-05-24T09:53:00Z">
            <w:rPr/>
          </w:rPrChange>
        </w:rPr>
        <w:pPrChange w:id="500" w:author="Ari Fina Bintarti" w:date="2024-05-24T10:02:00Z">
          <w:pPr>
            <w:spacing w:after="0" w:line="480" w:lineRule="auto"/>
            <w:jc w:val="both"/>
          </w:pPr>
        </w:pPrChange>
      </w:pPr>
    </w:p>
    <w:p w14:paraId="634FFD83" w14:textId="013A6CB6" w:rsidR="00086596" w:rsidRDefault="007C2534">
      <w:pPr>
        <w:spacing w:after="0" w:line="480" w:lineRule="auto"/>
        <w:ind w:firstLine="360"/>
        <w:jc w:val="both"/>
        <w:rPr>
          <w:rFonts w:ascii="Arial" w:hAnsi="Arial" w:cs="Arial"/>
        </w:rPr>
        <w:pPrChange w:id="501" w:author="Ari Fina Bintarti" w:date="2024-05-24T10:02:00Z">
          <w:pPr>
            <w:spacing w:after="0" w:line="480" w:lineRule="auto"/>
            <w:ind w:firstLine="720"/>
            <w:jc w:val="both"/>
          </w:pPr>
        </w:pPrChange>
      </w:pPr>
      <w:r w:rsidRPr="00157A05">
        <w:rPr>
          <w:rFonts w:ascii="Arial" w:hAnsi="Arial" w:cs="Arial"/>
        </w:rPr>
        <w:t>We performed a differential abundance analysis to identify ammonia-oxidizing ASVs exhibiting differences in relative abundances between drought and control in each cropping system</w:t>
      </w:r>
      <w:r w:rsidR="00B5780D">
        <w:rPr>
          <w:rFonts w:ascii="Arial" w:hAnsi="Arial" w:cs="Arial"/>
        </w:rPr>
        <w:t xml:space="preserve">. </w:t>
      </w:r>
      <w:r w:rsidR="00913A6F">
        <w:rPr>
          <w:rFonts w:ascii="Arial" w:hAnsi="Arial" w:cs="Arial"/>
        </w:rPr>
        <w:t>The</w:t>
      </w:r>
      <w:r w:rsidRPr="00157A05">
        <w:rPr>
          <w:rFonts w:ascii="Arial" w:hAnsi="Arial" w:cs="Arial"/>
        </w:rPr>
        <w:t xml:space="preserve"> ASVs </w:t>
      </w:r>
      <w:r w:rsidR="00913A6F">
        <w:rPr>
          <w:rFonts w:ascii="Arial" w:hAnsi="Arial" w:cs="Arial"/>
        </w:rPr>
        <w:t>that were significant impacted</w:t>
      </w:r>
      <w:r w:rsidR="00913A6F" w:rsidRPr="00157A05">
        <w:rPr>
          <w:rFonts w:ascii="Arial" w:hAnsi="Arial" w:cs="Arial"/>
        </w:rPr>
        <w:t xml:space="preserve"> </w:t>
      </w:r>
      <w:r w:rsidRPr="00157A05">
        <w:rPr>
          <w:rFonts w:ascii="Arial" w:hAnsi="Arial" w:cs="Arial"/>
        </w:rPr>
        <w:t>by drought</w:t>
      </w:r>
      <w:r w:rsidR="00913A6F">
        <w:rPr>
          <w:rFonts w:ascii="Arial" w:hAnsi="Arial" w:cs="Arial"/>
        </w:rPr>
        <w:t xml:space="preserve"> </w:t>
      </w:r>
      <w:r w:rsidRPr="00157A05">
        <w:rPr>
          <w:rFonts w:ascii="Arial" w:hAnsi="Arial" w:cs="Arial"/>
        </w:rPr>
        <w:t>represent</w:t>
      </w:r>
      <w:r w:rsidR="00913A6F">
        <w:rPr>
          <w:rFonts w:ascii="Arial" w:hAnsi="Arial" w:cs="Arial"/>
        </w:rPr>
        <w:t>ed</w:t>
      </w:r>
      <w:r w:rsidRPr="00157A05">
        <w:rPr>
          <w:rFonts w:ascii="Arial" w:hAnsi="Arial" w:cs="Arial"/>
        </w:rPr>
        <w:t xml:space="preserve"> </w:t>
      </w:r>
      <w:r w:rsidR="00B5780D">
        <w:rPr>
          <w:rFonts w:ascii="Arial" w:hAnsi="Arial" w:cs="Arial"/>
        </w:rPr>
        <w:t>44</w:t>
      </w:r>
      <w:r w:rsidR="00A00C84">
        <w:rPr>
          <w:rFonts w:ascii="Arial" w:hAnsi="Arial" w:cs="Arial"/>
        </w:rPr>
        <w:t>%</w:t>
      </w:r>
      <w:r w:rsidR="00F357B6">
        <w:rPr>
          <w:rFonts w:ascii="Arial" w:hAnsi="Arial" w:cs="Arial"/>
        </w:rPr>
        <w:t xml:space="preserve"> </w:t>
      </w:r>
      <w:r w:rsidR="00F71260">
        <w:rPr>
          <w:rFonts w:ascii="Arial" w:hAnsi="Arial" w:cs="Arial"/>
        </w:rPr>
        <w:t xml:space="preserve">and </w:t>
      </w:r>
      <w:r w:rsidR="00B5780D">
        <w:rPr>
          <w:rFonts w:ascii="Arial" w:hAnsi="Arial" w:cs="Arial"/>
        </w:rPr>
        <w:t>35</w:t>
      </w:r>
      <w:r w:rsidR="00F71260">
        <w:rPr>
          <w:rFonts w:ascii="Arial" w:hAnsi="Arial" w:cs="Arial"/>
        </w:rPr>
        <w:t xml:space="preserve"> %</w:t>
      </w:r>
      <w:r w:rsidR="001918B2">
        <w:rPr>
          <w:rFonts w:ascii="Arial" w:hAnsi="Arial" w:cs="Arial"/>
        </w:rPr>
        <w:t xml:space="preserve"> (AOB</w:t>
      </w:r>
      <w:r w:rsidR="00A11586">
        <w:rPr>
          <w:rFonts w:ascii="Arial" w:hAnsi="Arial" w:cs="Arial"/>
        </w:rPr>
        <w:t>)</w:t>
      </w:r>
      <w:r w:rsidR="001918B2">
        <w:rPr>
          <w:rFonts w:ascii="Arial" w:hAnsi="Arial" w:cs="Arial"/>
        </w:rPr>
        <w:t xml:space="preserve">, </w:t>
      </w:r>
      <w:r w:rsidR="006E6AA5">
        <w:rPr>
          <w:rFonts w:ascii="Arial" w:hAnsi="Arial" w:cs="Arial"/>
        </w:rPr>
        <w:t>2</w:t>
      </w:r>
      <w:r w:rsidR="00B5780D">
        <w:rPr>
          <w:rFonts w:ascii="Arial" w:hAnsi="Arial" w:cs="Arial"/>
        </w:rPr>
        <w:t>0</w:t>
      </w:r>
      <w:r w:rsidR="009F6FBA">
        <w:rPr>
          <w:rFonts w:ascii="Arial" w:hAnsi="Arial" w:cs="Arial"/>
        </w:rPr>
        <w:t>%</w:t>
      </w:r>
      <w:r w:rsidR="006E6AA5">
        <w:rPr>
          <w:rFonts w:ascii="Arial" w:hAnsi="Arial" w:cs="Arial"/>
        </w:rPr>
        <w:t xml:space="preserve"> </w:t>
      </w:r>
      <w:r w:rsidR="00F357B6">
        <w:rPr>
          <w:rFonts w:ascii="Arial" w:hAnsi="Arial" w:cs="Arial"/>
        </w:rPr>
        <w:t xml:space="preserve">and </w:t>
      </w:r>
      <w:r w:rsidR="007D17B9">
        <w:rPr>
          <w:rFonts w:ascii="Arial" w:hAnsi="Arial" w:cs="Arial"/>
        </w:rPr>
        <w:t>16</w:t>
      </w:r>
      <w:r w:rsidR="006E6AA5">
        <w:rPr>
          <w:rFonts w:ascii="Arial" w:hAnsi="Arial" w:cs="Arial"/>
        </w:rPr>
        <w:t xml:space="preserve"> </w:t>
      </w:r>
      <w:r w:rsidR="00F357B6">
        <w:rPr>
          <w:rFonts w:ascii="Arial" w:hAnsi="Arial" w:cs="Arial"/>
        </w:rPr>
        <w:t>%</w:t>
      </w:r>
      <w:r w:rsidR="00A11586">
        <w:rPr>
          <w:rFonts w:ascii="Arial" w:hAnsi="Arial" w:cs="Arial"/>
        </w:rPr>
        <w:t xml:space="preserve"> (AOA),</w:t>
      </w:r>
      <w:r w:rsidRPr="00157A05">
        <w:rPr>
          <w:rFonts w:ascii="Arial" w:hAnsi="Arial" w:cs="Arial"/>
        </w:rPr>
        <w:t xml:space="preserve"> </w:t>
      </w:r>
      <w:r w:rsidR="007D17B9">
        <w:rPr>
          <w:rFonts w:ascii="Arial" w:hAnsi="Arial" w:cs="Arial"/>
        </w:rPr>
        <w:t>23</w:t>
      </w:r>
      <w:r w:rsidR="00A00C84">
        <w:rPr>
          <w:rFonts w:ascii="Arial" w:hAnsi="Arial" w:cs="Arial"/>
        </w:rPr>
        <w:t>%</w:t>
      </w:r>
      <w:r w:rsidR="0059560F">
        <w:rPr>
          <w:rFonts w:ascii="Arial" w:hAnsi="Arial" w:cs="Arial"/>
        </w:rPr>
        <w:t xml:space="preserve"> </w:t>
      </w:r>
      <w:r w:rsidRPr="00157A05">
        <w:rPr>
          <w:rFonts w:ascii="Arial" w:hAnsi="Arial" w:cs="Arial"/>
        </w:rPr>
        <w:t>and</w:t>
      </w:r>
      <w:r w:rsidR="0059560F">
        <w:rPr>
          <w:rFonts w:ascii="Arial" w:hAnsi="Arial" w:cs="Arial"/>
        </w:rPr>
        <w:t xml:space="preserve"> </w:t>
      </w:r>
      <w:r w:rsidR="007D17B9">
        <w:rPr>
          <w:rFonts w:ascii="Arial" w:hAnsi="Arial" w:cs="Arial"/>
        </w:rPr>
        <w:t>25</w:t>
      </w:r>
      <w:r w:rsidR="00F357B6">
        <w:rPr>
          <w:rFonts w:ascii="Arial" w:hAnsi="Arial" w:cs="Arial"/>
        </w:rPr>
        <w:t xml:space="preserve"> </w:t>
      </w:r>
      <w:r w:rsidR="00A11586">
        <w:rPr>
          <w:rFonts w:ascii="Arial" w:hAnsi="Arial" w:cs="Arial"/>
        </w:rPr>
        <w:t>% (</w:t>
      </w:r>
      <w:ins w:id="502" w:author="Ari Fina Bintarti" w:date="2024-05-24T15:05:00Z">
        <w:r w:rsidR="00D37DFC">
          <w:rPr>
            <w:rFonts w:ascii="Arial" w:hAnsi="Arial" w:cs="Arial"/>
          </w:rPr>
          <w:t>c</w:t>
        </w:r>
      </w:ins>
      <w:del w:id="503" w:author="Ari Fina Bintarti" w:date="2024-05-24T15:05:00Z">
        <w:r w:rsidR="00A11586" w:rsidDel="00D37DFC">
          <w:rPr>
            <w:rFonts w:ascii="Arial" w:hAnsi="Arial" w:cs="Arial"/>
          </w:rPr>
          <w:delText>C</w:delText>
        </w:r>
      </w:del>
      <w:r w:rsidR="00A11586">
        <w:rPr>
          <w:rFonts w:ascii="Arial" w:hAnsi="Arial" w:cs="Arial"/>
        </w:rPr>
        <w:t xml:space="preserve">omammox) </w:t>
      </w:r>
      <w:r w:rsidRPr="00157A05">
        <w:rPr>
          <w:rFonts w:ascii="Arial" w:hAnsi="Arial" w:cs="Arial"/>
        </w:rPr>
        <w:t>of the</w:t>
      </w:r>
      <w:r w:rsidR="007D17B9">
        <w:rPr>
          <w:rFonts w:ascii="Arial" w:hAnsi="Arial" w:cs="Arial"/>
        </w:rPr>
        <w:t xml:space="preserve"> most</w:t>
      </w:r>
      <w:r w:rsidRPr="00157A05">
        <w:rPr>
          <w:rFonts w:ascii="Arial" w:hAnsi="Arial" w:cs="Arial"/>
        </w:rPr>
        <w:t xml:space="preserve"> dominant </w:t>
      </w:r>
      <w:r w:rsidR="007D17B9">
        <w:rPr>
          <w:rFonts w:ascii="Arial" w:hAnsi="Arial" w:cs="Arial"/>
        </w:rPr>
        <w:t xml:space="preserve">and prevalent </w:t>
      </w:r>
      <w:r w:rsidR="00A11586">
        <w:rPr>
          <w:rFonts w:ascii="Arial" w:hAnsi="Arial" w:cs="Arial"/>
        </w:rPr>
        <w:t>ASV</w:t>
      </w:r>
      <w:r w:rsidRPr="00157A05">
        <w:rPr>
          <w:rFonts w:ascii="Arial" w:hAnsi="Arial" w:cs="Arial"/>
        </w:rPr>
        <w:t>s</w:t>
      </w:r>
      <w:r w:rsidR="00F71260">
        <w:rPr>
          <w:rFonts w:ascii="Arial" w:hAnsi="Arial" w:cs="Arial"/>
        </w:rPr>
        <w:t xml:space="preserve"> in bulk soil and rhizosphere, respectively </w:t>
      </w:r>
      <w:r w:rsidR="008F42C7">
        <w:rPr>
          <w:rFonts w:ascii="Arial" w:hAnsi="Arial" w:cs="Arial"/>
        </w:rPr>
        <w:t>(Fig</w:t>
      </w:r>
      <w:ins w:id="504" w:author="Ari Fina Bintarti" w:date="2024-05-24T15:06:00Z">
        <w:r w:rsidR="00D37DFC">
          <w:rPr>
            <w:rFonts w:ascii="Arial" w:hAnsi="Arial" w:cs="Arial"/>
          </w:rPr>
          <w:t xml:space="preserve">. </w:t>
        </w:r>
      </w:ins>
      <w:del w:id="505" w:author="Ari Fina Bintarti" w:date="2024-05-24T15:06:00Z">
        <w:r w:rsidR="008F42C7" w:rsidDel="00D37DFC">
          <w:rPr>
            <w:rFonts w:ascii="Arial" w:hAnsi="Arial" w:cs="Arial"/>
          </w:rPr>
          <w:delText xml:space="preserve">ure </w:delText>
        </w:r>
      </w:del>
      <w:r w:rsidR="008F42C7">
        <w:rPr>
          <w:rFonts w:ascii="Arial" w:hAnsi="Arial" w:cs="Arial"/>
        </w:rPr>
        <w:t>3</w:t>
      </w:r>
      <w:ins w:id="506" w:author="Ari Fina Bintarti" w:date="2024-05-24T15:10:00Z">
        <w:r w:rsidR="002929E2">
          <w:rPr>
            <w:rFonts w:ascii="Arial" w:hAnsi="Arial" w:cs="Arial"/>
          </w:rPr>
          <w:t>B</w:t>
        </w:r>
      </w:ins>
      <w:r w:rsidR="008F42C7">
        <w:rPr>
          <w:rFonts w:ascii="Arial" w:hAnsi="Arial" w:cs="Arial"/>
        </w:rPr>
        <w:t xml:space="preserve">). </w:t>
      </w:r>
      <w:r w:rsidRPr="00157A05">
        <w:rPr>
          <w:rFonts w:ascii="Arial" w:hAnsi="Arial" w:cs="Arial"/>
        </w:rPr>
        <w:t>Among the three ammonia-oxidizing groups, the AOB community has the largest number of affected ASVs in all samples (</w:t>
      </w:r>
      <w:r w:rsidR="00085C98">
        <w:rPr>
          <w:rFonts w:ascii="Arial" w:hAnsi="Arial" w:cs="Arial"/>
        </w:rPr>
        <w:t>30 and 25</w:t>
      </w:r>
      <w:r w:rsidRPr="00157A05">
        <w:rPr>
          <w:rFonts w:ascii="Arial" w:hAnsi="Arial" w:cs="Arial"/>
        </w:rPr>
        <w:t xml:space="preserve"> ASVs in </w:t>
      </w:r>
      <w:r w:rsidR="00085C98">
        <w:rPr>
          <w:rFonts w:ascii="Arial" w:hAnsi="Arial" w:cs="Arial"/>
        </w:rPr>
        <w:t>bulk soil and rhizosphere, respectively</w:t>
      </w:r>
      <w:r w:rsidRPr="00157A05">
        <w:rPr>
          <w:rFonts w:ascii="Arial" w:hAnsi="Arial" w:cs="Arial"/>
        </w:rPr>
        <w:t>)</w:t>
      </w:r>
      <w:ins w:id="507" w:author="Ari Fina Bintarti" w:date="2024-05-24T15:10:00Z">
        <w:r w:rsidR="002929E2">
          <w:rPr>
            <w:rFonts w:ascii="Arial" w:hAnsi="Arial" w:cs="Arial"/>
          </w:rPr>
          <w:t xml:space="preserve"> (Fig. 3A)</w:t>
        </w:r>
      </w:ins>
      <w:r w:rsidR="00824EE0">
        <w:rPr>
          <w:rFonts w:ascii="Arial" w:hAnsi="Arial" w:cs="Arial"/>
        </w:rPr>
        <w:t xml:space="preserve">. </w:t>
      </w:r>
      <w:r w:rsidR="00A870C9">
        <w:rPr>
          <w:rFonts w:ascii="Arial" w:hAnsi="Arial" w:cs="Arial"/>
        </w:rPr>
        <w:t>M</w:t>
      </w:r>
      <w:r w:rsidRPr="00157A05">
        <w:rPr>
          <w:rFonts w:ascii="Arial" w:hAnsi="Arial" w:cs="Arial"/>
        </w:rPr>
        <w:t xml:space="preserve">ost of </w:t>
      </w:r>
      <w:r w:rsidR="00A870C9">
        <w:rPr>
          <w:rFonts w:ascii="Arial" w:hAnsi="Arial" w:cs="Arial"/>
        </w:rPr>
        <w:t>the affected AOB ASVs</w:t>
      </w:r>
      <w:r w:rsidR="00A77E08">
        <w:rPr>
          <w:rFonts w:ascii="Arial" w:hAnsi="Arial" w:cs="Arial"/>
        </w:rPr>
        <w:t xml:space="preserve"> </w:t>
      </w:r>
      <w:r w:rsidR="00A77E08">
        <w:rPr>
          <w:rFonts w:ascii="Arial" w:hAnsi="Arial" w:cs="Arial"/>
        </w:rPr>
        <w:lastRenderedPageBreak/>
        <w:t>in bulk soil</w:t>
      </w:r>
      <w:r w:rsidR="003815CF">
        <w:rPr>
          <w:rFonts w:ascii="Arial" w:hAnsi="Arial" w:cs="Arial"/>
        </w:rPr>
        <w:t xml:space="preserve"> (70 %) </w:t>
      </w:r>
      <w:r w:rsidR="0098000A">
        <w:rPr>
          <w:rFonts w:ascii="Arial" w:hAnsi="Arial" w:cs="Arial"/>
        </w:rPr>
        <w:t xml:space="preserve">exhibited a decrease </w:t>
      </w:r>
      <w:r w:rsidR="0061222F">
        <w:rPr>
          <w:rFonts w:ascii="Arial" w:hAnsi="Arial" w:cs="Arial"/>
        </w:rPr>
        <w:t xml:space="preserve">in </w:t>
      </w:r>
      <w:r w:rsidR="0098000A">
        <w:rPr>
          <w:rFonts w:ascii="Arial" w:hAnsi="Arial" w:cs="Arial"/>
        </w:rPr>
        <w:t xml:space="preserve">relative abundance </w:t>
      </w:r>
      <w:r w:rsidR="00A00C84">
        <w:rPr>
          <w:rFonts w:ascii="Arial" w:hAnsi="Arial" w:cs="Arial"/>
        </w:rPr>
        <w:t>with</w:t>
      </w:r>
      <w:r w:rsidR="00A21396">
        <w:rPr>
          <w:rFonts w:ascii="Arial" w:hAnsi="Arial" w:cs="Arial"/>
        </w:rPr>
        <w:t xml:space="preserve"> drought</w:t>
      </w:r>
      <w:r w:rsidR="003815CF">
        <w:rPr>
          <w:rFonts w:ascii="Arial" w:hAnsi="Arial" w:cs="Arial"/>
        </w:rPr>
        <w:t xml:space="preserve">, </w:t>
      </w:r>
      <w:r w:rsidR="00A21396">
        <w:rPr>
          <w:rFonts w:ascii="Arial" w:hAnsi="Arial" w:cs="Arial"/>
        </w:rPr>
        <w:t xml:space="preserve">while </w:t>
      </w:r>
      <w:r w:rsidR="00990D2B">
        <w:rPr>
          <w:rFonts w:ascii="Arial" w:hAnsi="Arial" w:cs="Arial"/>
        </w:rPr>
        <w:t>no clear patter</w:t>
      </w:r>
      <w:r w:rsidR="0061222F">
        <w:rPr>
          <w:rFonts w:ascii="Arial" w:hAnsi="Arial" w:cs="Arial"/>
        </w:rPr>
        <w:t>n</w:t>
      </w:r>
      <w:r w:rsidR="00990D2B">
        <w:rPr>
          <w:rFonts w:ascii="Arial" w:hAnsi="Arial" w:cs="Arial"/>
        </w:rPr>
        <w:t xml:space="preserve"> emerged for the </w:t>
      </w:r>
      <w:r w:rsidR="00A21396">
        <w:rPr>
          <w:rFonts w:ascii="Arial" w:hAnsi="Arial" w:cs="Arial"/>
        </w:rPr>
        <w:t xml:space="preserve">AOA and </w:t>
      </w:r>
      <w:ins w:id="508" w:author="Ari Fina Bintarti" w:date="2024-05-24T15:07:00Z">
        <w:r w:rsidR="002929E2">
          <w:rPr>
            <w:rFonts w:ascii="Arial" w:hAnsi="Arial" w:cs="Arial"/>
          </w:rPr>
          <w:t>c</w:t>
        </w:r>
      </w:ins>
      <w:del w:id="509" w:author="Ari Fina Bintarti" w:date="2024-05-24T15:07:00Z">
        <w:r w:rsidR="00A21396" w:rsidDel="002929E2">
          <w:rPr>
            <w:rFonts w:ascii="Arial" w:hAnsi="Arial" w:cs="Arial"/>
          </w:rPr>
          <w:delText>C</w:delText>
        </w:r>
      </w:del>
      <w:r w:rsidR="00A21396">
        <w:rPr>
          <w:rFonts w:ascii="Arial" w:hAnsi="Arial" w:cs="Arial"/>
        </w:rPr>
        <w:t>omammox</w:t>
      </w:r>
      <w:del w:id="510" w:author="Ari Fina Bintarti" w:date="2024-05-24T15:09:00Z">
        <w:r w:rsidR="008F42C7" w:rsidDel="002929E2">
          <w:rPr>
            <w:rFonts w:ascii="Arial" w:hAnsi="Arial" w:cs="Arial"/>
          </w:rPr>
          <w:delText xml:space="preserve"> </w:delText>
        </w:r>
      </w:del>
      <w:r w:rsidR="004E1883">
        <w:rPr>
          <w:rFonts w:ascii="Arial" w:hAnsi="Arial" w:cs="Arial"/>
        </w:rPr>
        <w:t>.</w:t>
      </w:r>
      <w:r w:rsidR="0045607C">
        <w:rPr>
          <w:rFonts w:ascii="Arial" w:hAnsi="Arial" w:cs="Arial"/>
        </w:rPr>
        <w:t xml:space="preserve"> </w:t>
      </w:r>
      <w:r w:rsidR="00990D2B">
        <w:rPr>
          <w:rFonts w:ascii="Arial" w:hAnsi="Arial" w:cs="Arial"/>
        </w:rPr>
        <w:t>The</w:t>
      </w:r>
      <w:r w:rsidR="00F03C1B">
        <w:rPr>
          <w:rFonts w:ascii="Arial" w:hAnsi="Arial" w:cs="Arial"/>
        </w:rPr>
        <w:t xml:space="preserve"> </w:t>
      </w:r>
      <w:r w:rsidR="005B1BAA">
        <w:rPr>
          <w:rFonts w:ascii="Arial" w:hAnsi="Arial" w:cs="Arial"/>
        </w:rPr>
        <w:t xml:space="preserve">AOB, AOA, and </w:t>
      </w:r>
      <w:ins w:id="511" w:author="Ari Fina Bintarti" w:date="2024-05-24T15:07:00Z">
        <w:r w:rsidR="002929E2">
          <w:rPr>
            <w:rFonts w:ascii="Arial" w:hAnsi="Arial" w:cs="Arial"/>
          </w:rPr>
          <w:t>c</w:t>
        </w:r>
      </w:ins>
      <w:del w:id="512" w:author="Ari Fina Bintarti" w:date="2024-05-24T15:07:00Z">
        <w:r w:rsidR="005B1BAA" w:rsidDel="002929E2">
          <w:rPr>
            <w:rFonts w:ascii="Arial" w:hAnsi="Arial" w:cs="Arial"/>
          </w:rPr>
          <w:delText>C</w:delText>
        </w:r>
      </w:del>
      <w:r w:rsidR="005B1BAA">
        <w:rPr>
          <w:rFonts w:ascii="Arial" w:hAnsi="Arial" w:cs="Arial"/>
        </w:rPr>
        <w:t xml:space="preserve">omammox </w:t>
      </w:r>
      <w:r w:rsidR="00F03C1B">
        <w:rPr>
          <w:rFonts w:ascii="Arial" w:hAnsi="Arial" w:cs="Arial"/>
        </w:rPr>
        <w:t xml:space="preserve">ASVs responsive to drought were </w:t>
      </w:r>
      <w:r w:rsidR="007D17B9">
        <w:rPr>
          <w:rFonts w:ascii="Arial" w:hAnsi="Arial" w:cs="Arial"/>
        </w:rPr>
        <w:t xml:space="preserve">mainly </w:t>
      </w:r>
      <w:r w:rsidR="001E5173">
        <w:rPr>
          <w:rFonts w:ascii="Arial" w:hAnsi="Arial" w:cs="Arial"/>
        </w:rPr>
        <w:t>affiliated with</w:t>
      </w:r>
      <w:r w:rsidR="00F03C1B">
        <w:rPr>
          <w:rFonts w:ascii="Arial" w:hAnsi="Arial" w:cs="Arial"/>
        </w:rPr>
        <w:t xml:space="preserve"> </w:t>
      </w:r>
      <w:r w:rsidR="00F03C1B" w:rsidRPr="000617DE">
        <w:rPr>
          <w:rFonts w:ascii="Arial" w:hAnsi="Arial" w:cs="Arial"/>
          <w:i/>
          <w:iCs/>
        </w:rPr>
        <w:t>Nitros</w:t>
      </w:r>
      <w:r w:rsidR="000617DE">
        <w:rPr>
          <w:rFonts w:ascii="Arial" w:hAnsi="Arial" w:cs="Arial"/>
          <w:i/>
          <w:iCs/>
        </w:rPr>
        <w:t>os</w:t>
      </w:r>
      <w:r w:rsidR="00F03C1B" w:rsidRPr="000617DE">
        <w:rPr>
          <w:rFonts w:ascii="Arial" w:hAnsi="Arial" w:cs="Arial"/>
          <w:i/>
          <w:iCs/>
        </w:rPr>
        <w:t>pira</w:t>
      </w:r>
      <w:r w:rsidR="000617DE">
        <w:rPr>
          <w:rFonts w:ascii="Arial" w:hAnsi="Arial" w:cs="Arial"/>
        </w:rPr>
        <w:t xml:space="preserve"> sp.</w:t>
      </w:r>
      <w:r w:rsidR="00F03C1B">
        <w:rPr>
          <w:rFonts w:ascii="Arial" w:hAnsi="Arial" w:cs="Arial"/>
        </w:rPr>
        <w:t>, Nitrososphaerales (</w:t>
      </w:r>
      <w:r w:rsidR="00F03C1B" w:rsidRPr="000617DE">
        <w:rPr>
          <w:rFonts w:ascii="Arial" w:hAnsi="Arial" w:cs="Arial"/>
          <w:i/>
          <w:iCs/>
        </w:rPr>
        <w:t>NS</w:t>
      </w:r>
      <w:r w:rsidR="000617DE" w:rsidRPr="000617DE">
        <w:rPr>
          <w:rFonts w:ascii="Arial" w:hAnsi="Arial" w:cs="Arial"/>
          <w:i/>
          <w:iCs/>
        </w:rPr>
        <w:t xml:space="preserve"> </w:t>
      </w:r>
      <w:r w:rsidR="00F03C1B" w:rsidRPr="000617DE">
        <w:rPr>
          <w:rFonts w:ascii="Arial" w:hAnsi="Arial" w:cs="Arial"/>
          <w:i/>
          <w:iCs/>
        </w:rPr>
        <w:t>Delta</w:t>
      </w:r>
      <w:r w:rsidR="000617DE" w:rsidRPr="000617DE">
        <w:rPr>
          <w:rFonts w:ascii="Arial" w:hAnsi="Arial" w:cs="Arial"/>
          <w:i/>
          <w:iCs/>
        </w:rPr>
        <w:t xml:space="preserve"> </w:t>
      </w:r>
      <w:r w:rsidR="00F03C1B" w:rsidRPr="000617DE">
        <w:rPr>
          <w:rFonts w:ascii="Arial" w:hAnsi="Arial" w:cs="Arial"/>
          <w:i/>
          <w:iCs/>
        </w:rPr>
        <w:t>Incertae</w:t>
      </w:r>
      <w:r w:rsidR="000617DE" w:rsidRPr="000617DE">
        <w:rPr>
          <w:rFonts w:ascii="Arial" w:hAnsi="Arial" w:cs="Arial"/>
          <w:i/>
          <w:iCs/>
        </w:rPr>
        <w:t xml:space="preserve"> </w:t>
      </w:r>
      <w:r w:rsidR="00F03C1B" w:rsidRPr="000617DE">
        <w:rPr>
          <w:rFonts w:ascii="Arial" w:hAnsi="Arial" w:cs="Arial"/>
          <w:i/>
          <w:iCs/>
        </w:rPr>
        <w:t>sedis</w:t>
      </w:r>
      <w:r w:rsidR="00F03C1B">
        <w:rPr>
          <w:rFonts w:ascii="Arial" w:hAnsi="Arial" w:cs="Arial"/>
        </w:rPr>
        <w:t xml:space="preserve">), and </w:t>
      </w:r>
      <w:r w:rsidR="000617DE" w:rsidRPr="000617DE">
        <w:rPr>
          <w:rFonts w:ascii="Arial" w:hAnsi="Arial" w:cs="Arial"/>
          <w:i/>
          <w:iCs/>
        </w:rPr>
        <w:t xml:space="preserve">Nitrospira </w:t>
      </w:r>
      <w:r w:rsidR="000617DE">
        <w:rPr>
          <w:rFonts w:ascii="Arial" w:hAnsi="Arial" w:cs="Arial"/>
        </w:rPr>
        <w:t>sp. clade B</w:t>
      </w:r>
      <w:r w:rsidR="005B1BAA">
        <w:rPr>
          <w:rFonts w:ascii="Arial" w:hAnsi="Arial" w:cs="Arial"/>
        </w:rPr>
        <w:t>, respectively</w:t>
      </w:r>
      <w:r w:rsidR="000617DE">
        <w:rPr>
          <w:rFonts w:ascii="Arial" w:hAnsi="Arial" w:cs="Arial"/>
        </w:rPr>
        <w:t xml:space="preserve"> </w:t>
      </w:r>
      <w:r w:rsidR="008F42C7">
        <w:rPr>
          <w:rFonts w:ascii="Arial" w:hAnsi="Arial" w:cs="Arial"/>
        </w:rPr>
        <w:t>(Fig</w:t>
      </w:r>
      <w:ins w:id="513" w:author="Ari Fina Bintarti" w:date="2024-05-24T15:07:00Z">
        <w:r w:rsidR="002929E2">
          <w:rPr>
            <w:rFonts w:ascii="Arial" w:hAnsi="Arial" w:cs="Arial"/>
          </w:rPr>
          <w:t>.</w:t>
        </w:r>
      </w:ins>
      <w:del w:id="514" w:author="Ari Fina Bintarti" w:date="2024-05-24T15:07:00Z">
        <w:r w:rsidR="008F42C7" w:rsidDel="002929E2">
          <w:rPr>
            <w:rFonts w:ascii="Arial" w:hAnsi="Arial" w:cs="Arial"/>
          </w:rPr>
          <w:delText>ure</w:delText>
        </w:r>
      </w:del>
      <w:r w:rsidR="008F42C7">
        <w:rPr>
          <w:rFonts w:ascii="Arial" w:hAnsi="Arial" w:cs="Arial"/>
        </w:rPr>
        <w:t xml:space="preserve"> 3</w:t>
      </w:r>
      <w:ins w:id="515" w:author="Ari Fina Bintarti" w:date="2024-05-24T15:10:00Z">
        <w:r w:rsidR="002929E2">
          <w:rPr>
            <w:rFonts w:ascii="Arial" w:hAnsi="Arial" w:cs="Arial"/>
          </w:rPr>
          <w:t>A</w:t>
        </w:r>
      </w:ins>
      <w:r w:rsidR="008F42C7">
        <w:rPr>
          <w:rFonts w:ascii="Arial" w:hAnsi="Arial" w:cs="Arial"/>
        </w:rPr>
        <w:t xml:space="preserve">). </w:t>
      </w:r>
      <w:r w:rsidR="00CD7E61">
        <w:rPr>
          <w:rFonts w:ascii="Arial" w:hAnsi="Arial" w:cs="Arial"/>
        </w:rPr>
        <w:t xml:space="preserve">Moreover, </w:t>
      </w:r>
      <w:r w:rsidR="005F3FC9">
        <w:rPr>
          <w:rFonts w:ascii="Arial" w:hAnsi="Arial" w:cs="Arial"/>
        </w:rPr>
        <w:t>CONMIN</w:t>
      </w:r>
      <w:r w:rsidR="00CD7E61">
        <w:rPr>
          <w:rFonts w:ascii="Arial" w:hAnsi="Arial" w:cs="Arial"/>
        </w:rPr>
        <w:t xml:space="preserve"> </w:t>
      </w:r>
      <w:r w:rsidR="00F80D91">
        <w:rPr>
          <w:rFonts w:ascii="Arial" w:hAnsi="Arial" w:cs="Arial"/>
        </w:rPr>
        <w:t>exhibited</w:t>
      </w:r>
      <w:r w:rsidR="00CD7E61">
        <w:rPr>
          <w:rFonts w:ascii="Arial" w:hAnsi="Arial" w:cs="Arial"/>
        </w:rPr>
        <w:t xml:space="preserve"> less </w:t>
      </w:r>
      <w:r w:rsidR="00F80D91">
        <w:rPr>
          <w:rFonts w:ascii="Arial" w:hAnsi="Arial" w:cs="Arial"/>
        </w:rPr>
        <w:t xml:space="preserve">drought-affected AOA and </w:t>
      </w:r>
      <w:ins w:id="516" w:author="Ari Fina Bintarti" w:date="2024-05-24T15:11:00Z">
        <w:r w:rsidR="002929E2">
          <w:rPr>
            <w:rFonts w:ascii="Arial" w:hAnsi="Arial" w:cs="Arial"/>
          </w:rPr>
          <w:t>c</w:t>
        </w:r>
      </w:ins>
      <w:del w:id="517" w:author="Ari Fina Bintarti" w:date="2024-05-24T15:11:00Z">
        <w:r w:rsidR="00F80D91" w:rsidDel="002929E2">
          <w:rPr>
            <w:rFonts w:ascii="Arial" w:hAnsi="Arial" w:cs="Arial"/>
          </w:rPr>
          <w:delText>C</w:delText>
        </w:r>
      </w:del>
      <w:r w:rsidR="00F80D91">
        <w:rPr>
          <w:rFonts w:ascii="Arial" w:hAnsi="Arial" w:cs="Arial"/>
        </w:rPr>
        <w:t xml:space="preserve">omammox </w:t>
      </w:r>
      <w:r w:rsidR="00CD7E61">
        <w:rPr>
          <w:rFonts w:ascii="Arial" w:hAnsi="Arial" w:cs="Arial"/>
        </w:rPr>
        <w:t>ASVs</w:t>
      </w:r>
      <w:r w:rsidR="00D2538D">
        <w:rPr>
          <w:rFonts w:ascii="Arial" w:hAnsi="Arial" w:cs="Arial"/>
        </w:rPr>
        <w:t xml:space="preserve"> </w:t>
      </w:r>
      <w:r w:rsidR="00F80D91">
        <w:rPr>
          <w:rFonts w:ascii="Arial" w:hAnsi="Arial" w:cs="Arial"/>
        </w:rPr>
        <w:t xml:space="preserve">compared to </w:t>
      </w:r>
      <w:r w:rsidR="005F3FC9">
        <w:rPr>
          <w:rFonts w:ascii="Arial" w:hAnsi="Arial" w:cs="Arial"/>
        </w:rPr>
        <w:t xml:space="preserve">BIODYN and CONFYM </w:t>
      </w:r>
      <w:r w:rsidR="00CD7E61">
        <w:rPr>
          <w:rFonts w:ascii="Arial" w:hAnsi="Arial" w:cs="Arial"/>
        </w:rPr>
        <w:t xml:space="preserve"> </w:t>
      </w:r>
      <w:r w:rsidR="00DE6CFF" w:rsidRPr="00157A05">
        <w:rPr>
          <w:rFonts w:ascii="Arial" w:hAnsi="Arial" w:cs="Arial"/>
        </w:rPr>
        <w:t>(</w:t>
      </w:r>
      <w:r w:rsidR="008F42C7">
        <w:rPr>
          <w:rFonts w:ascii="Arial" w:hAnsi="Arial" w:cs="Arial"/>
        </w:rPr>
        <w:t>Fig</w:t>
      </w:r>
      <w:ins w:id="518" w:author="Ari Fina Bintarti" w:date="2024-05-24T15:08:00Z">
        <w:r w:rsidR="002929E2">
          <w:rPr>
            <w:rFonts w:ascii="Arial" w:hAnsi="Arial" w:cs="Arial"/>
          </w:rPr>
          <w:t>.</w:t>
        </w:r>
      </w:ins>
      <w:del w:id="519" w:author="Ari Fina Bintarti" w:date="2024-05-24T15:08:00Z">
        <w:r w:rsidR="008F42C7" w:rsidDel="002929E2">
          <w:rPr>
            <w:rFonts w:ascii="Arial" w:hAnsi="Arial" w:cs="Arial"/>
          </w:rPr>
          <w:delText>ure</w:delText>
        </w:r>
      </w:del>
      <w:r w:rsidR="008F42C7">
        <w:rPr>
          <w:rFonts w:ascii="Arial" w:hAnsi="Arial" w:cs="Arial"/>
        </w:rPr>
        <w:t xml:space="preserve"> 3).</w:t>
      </w:r>
    </w:p>
    <w:p w14:paraId="0EBD675B" w14:textId="77777777" w:rsidR="001910B2" w:rsidRPr="00157A05" w:rsidRDefault="001910B2" w:rsidP="0063031D">
      <w:pPr>
        <w:spacing w:after="0" w:line="480" w:lineRule="auto"/>
        <w:ind w:firstLine="720"/>
        <w:jc w:val="both"/>
        <w:rPr>
          <w:rFonts w:ascii="Arial" w:hAnsi="Arial" w:cs="Arial"/>
        </w:rPr>
      </w:pPr>
    </w:p>
    <w:p w14:paraId="1332BC98" w14:textId="1264309B" w:rsidR="007C2534" w:rsidRPr="000A085A" w:rsidRDefault="001135A3">
      <w:pPr>
        <w:pStyle w:val="ListParagraph"/>
        <w:numPr>
          <w:ilvl w:val="1"/>
          <w:numId w:val="15"/>
        </w:numPr>
        <w:spacing w:line="480" w:lineRule="auto"/>
        <w:ind w:left="540" w:hanging="540"/>
        <w:jc w:val="both"/>
        <w:rPr>
          <w:rFonts w:ascii="Arial" w:hAnsi="Arial" w:cs="Arial"/>
          <w:i/>
          <w:iCs/>
          <w:rPrChange w:id="520" w:author="Ari Fina Bintarti" w:date="2024-05-24T10:03:00Z">
            <w:rPr/>
          </w:rPrChange>
        </w:rPr>
        <w:pPrChange w:id="521" w:author="Ari Fina Bintarti" w:date="2024-05-24T10:03:00Z">
          <w:pPr>
            <w:spacing w:after="0" w:line="480" w:lineRule="auto"/>
            <w:jc w:val="both"/>
          </w:pPr>
        </w:pPrChange>
      </w:pPr>
      <w:r w:rsidRPr="000A085A">
        <w:rPr>
          <w:rFonts w:ascii="Arial" w:hAnsi="Arial" w:cs="Arial"/>
          <w:i/>
          <w:iCs/>
          <w:rPrChange w:id="522" w:author="Ari Fina Bintarti" w:date="2024-05-24T10:03:00Z">
            <w:rPr/>
          </w:rPrChange>
        </w:rPr>
        <w:t>Drought affect</w:t>
      </w:r>
      <w:r w:rsidR="00A42142" w:rsidRPr="000A085A">
        <w:rPr>
          <w:rFonts w:ascii="Arial" w:hAnsi="Arial" w:cs="Arial"/>
          <w:i/>
          <w:iCs/>
          <w:rPrChange w:id="523" w:author="Ari Fina Bintarti" w:date="2024-05-24T10:03:00Z">
            <w:rPr/>
          </w:rPrChange>
        </w:rPr>
        <w:t>ed</w:t>
      </w:r>
      <w:r w:rsidR="007C2534" w:rsidRPr="000A085A">
        <w:rPr>
          <w:rFonts w:ascii="Arial" w:hAnsi="Arial" w:cs="Arial"/>
          <w:i/>
          <w:iCs/>
          <w:rPrChange w:id="524" w:author="Ari Fina Bintarti" w:date="2024-05-24T10:03:00Z">
            <w:rPr/>
          </w:rPrChange>
        </w:rPr>
        <w:t xml:space="preserve"> </w:t>
      </w:r>
      <w:r w:rsidR="002C1BC6" w:rsidRPr="000A085A">
        <w:rPr>
          <w:rFonts w:ascii="Arial" w:hAnsi="Arial" w:cs="Arial"/>
          <w:i/>
          <w:iCs/>
          <w:rPrChange w:id="525" w:author="Ari Fina Bintarti" w:date="2024-05-24T10:03:00Z">
            <w:rPr/>
          </w:rPrChange>
        </w:rPr>
        <w:t xml:space="preserve">the </w:t>
      </w:r>
      <w:r w:rsidR="00E61339" w:rsidRPr="000A085A">
        <w:rPr>
          <w:rFonts w:ascii="Arial" w:hAnsi="Arial" w:cs="Arial"/>
          <w:i/>
          <w:iCs/>
          <w:rPrChange w:id="526" w:author="Ari Fina Bintarti" w:date="2024-05-24T10:03:00Z">
            <w:rPr/>
          </w:rPrChange>
        </w:rPr>
        <w:t>abundance</w:t>
      </w:r>
      <w:r w:rsidR="002C1BC6" w:rsidRPr="000A085A">
        <w:rPr>
          <w:rFonts w:ascii="Arial" w:hAnsi="Arial" w:cs="Arial"/>
          <w:i/>
          <w:iCs/>
          <w:rPrChange w:id="527" w:author="Ari Fina Bintarti" w:date="2024-05-24T10:03:00Z">
            <w:rPr/>
          </w:rPrChange>
        </w:rPr>
        <w:t xml:space="preserve"> of ammonia oxidizers</w:t>
      </w:r>
      <w:r w:rsidR="00210507" w:rsidRPr="000A085A">
        <w:rPr>
          <w:rFonts w:ascii="Arial" w:hAnsi="Arial" w:cs="Arial"/>
          <w:i/>
          <w:iCs/>
          <w:rPrChange w:id="528" w:author="Ari Fina Bintarti" w:date="2024-05-24T10:03:00Z">
            <w:rPr/>
          </w:rPrChange>
        </w:rPr>
        <w:t xml:space="preserve"> in bulk soil</w:t>
      </w:r>
    </w:p>
    <w:p w14:paraId="6BD32AD9" w14:textId="77777777" w:rsidR="000A085A" w:rsidRDefault="007C2534" w:rsidP="0063031D">
      <w:pPr>
        <w:spacing w:after="0" w:line="480" w:lineRule="auto"/>
        <w:jc w:val="both"/>
        <w:rPr>
          <w:ins w:id="529" w:author="Ari Fina Bintarti" w:date="2024-05-24T10:03:00Z"/>
          <w:rFonts w:ascii="Arial" w:hAnsi="Arial" w:cs="Arial"/>
          <w:b/>
          <w:bCs/>
        </w:rPr>
      </w:pPr>
      <w:r w:rsidRPr="00157A05">
        <w:rPr>
          <w:rFonts w:ascii="Arial" w:hAnsi="Arial" w:cs="Arial"/>
          <w:b/>
          <w:bCs/>
        </w:rPr>
        <w:tab/>
      </w:r>
    </w:p>
    <w:p w14:paraId="01B0267B" w14:textId="556B06B0" w:rsidR="004E2185" w:rsidRDefault="00F9108C">
      <w:pPr>
        <w:spacing w:after="0" w:line="480" w:lineRule="auto"/>
        <w:ind w:firstLine="360"/>
        <w:jc w:val="both"/>
        <w:rPr>
          <w:rFonts w:ascii="Arial" w:hAnsi="Arial" w:cs="Arial"/>
        </w:rPr>
        <w:pPrChange w:id="530" w:author="Ari Fina Bintarti" w:date="2024-05-24T15:48:00Z">
          <w:pPr>
            <w:spacing w:after="0" w:line="480" w:lineRule="auto"/>
            <w:jc w:val="both"/>
          </w:pPr>
        </w:pPrChange>
      </w:pPr>
      <w:r w:rsidRPr="00F80D91">
        <w:rPr>
          <w:rFonts w:ascii="Arial" w:hAnsi="Arial" w:cs="Arial"/>
        </w:rPr>
        <w:t>Quantification of the</w:t>
      </w:r>
      <w:r>
        <w:rPr>
          <w:rFonts w:ascii="Arial" w:hAnsi="Arial" w:cs="Arial"/>
          <w:b/>
          <w:bCs/>
        </w:rPr>
        <w:t xml:space="preserve"> </w:t>
      </w:r>
      <w:r w:rsidR="007C2534" w:rsidRPr="00157A05">
        <w:rPr>
          <w:rFonts w:ascii="Arial" w:hAnsi="Arial" w:cs="Arial"/>
        </w:rPr>
        <w:t>abundance</w:t>
      </w:r>
      <w:r w:rsidR="00A66729">
        <w:rPr>
          <w:rFonts w:ascii="Arial" w:hAnsi="Arial" w:cs="Arial"/>
        </w:rPr>
        <w:t>s</w:t>
      </w:r>
      <w:r w:rsidR="007C2534" w:rsidRPr="00157A05">
        <w:rPr>
          <w:rFonts w:ascii="Arial" w:hAnsi="Arial" w:cs="Arial"/>
        </w:rPr>
        <w:t xml:space="preserve"> of ammonia-oxidizing communities </w:t>
      </w:r>
      <w:r w:rsidR="00124495">
        <w:rPr>
          <w:rFonts w:ascii="Arial" w:hAnsi="Arial" w:cs="Arial"/>
        </w:rPr>
        <w:t>showed that the</w:t>
      </w:r>
      <w:r w:rsidR="007C2534" w:rsidRPr="00157A05">
        <w:rPr>
          <w:rFonts w:ascii="Arial" w:hAnsi="Arial" w:cs="Arial"/>
        </w:rPr>
        <w:t xml:space="preserve"> effects of drought were different depending on the ammonia-oxidizing group</w:t>
      </w:r>
      <w:r w:rsidR="008D2E86">
        <w:rPr>
          <w:rFonts w:ascii="Arial" w:hAnsi="Arial" w:cs="Arial"/>
        </w:rPr>
        <w:t xml:space="preserve"> and </w:t>
      </w:r>
      <w:r w:rsidR="00124495">
        <w:rPr>
          <w:rFonts w:ascii="Arial" w:hAnsi="Arial" w:cs="Arial"/>
        </w:rPr>
        <w:t xml:space="preserve">the </w:t>
      </w:r>
      <w:r w:rsidR="007C2534" w:rsidRPr="00157A05">
        <w:rPr>
          <w:rFonts w:ascii="Arial" w:hAnsi="Arial" w:cs="Arial"/>
        </w:rPr>
        <w:t>cropping system</w:t>
      </w:r>
      <w:r w:rsidR="00124495">
        <w:rPr>
          <w:rFonts w:ascii="Arial" w:hAnsi="Arial" w:cs="Arial"/>
        </w:rPr>
        <w:t xml:space="preserve"> </w:t>
      </w:r>
      <w:r w:rsidR="00124495" w:rsidRPr="00157A05">
        <w:rPr>
          <w:rFonts w:ascii="Arial" w:hAnsi="Arial" w:cs="Arial"/>
        </w:rPr>
        <w:t>(</w:t>
      </w:r>
      <w:del w:id="531" w:author="Ari Fina Bintarti" w:date="2024-05-24T15:12:00Z">
        <w:r w:rsidR="008F42C7" w:rsidRPr="004A7D3B" w:rsidDel="00D625C5">
          <w:rPr>
            <w:rFonts w:ascii="Arial" w:hAnsi="Arial" w:cs="Arial"/>
          </w:rPr>
          <w:delText xml:space="preserve">Supplementary </w:delText>
        </w:r>
      </w:del>
      <w:r w:rsidR="008F42C7" w:rsidRPr="004A7D3B">
        <w:rPr>
          <w:rFonts w:ascii="Arial" w:hAnsi="Arial" w:cs="Arial"/>
        </w:rPr>
        <w:t xml:space="preserve">Table </w:t>
      </w:r>
      <w:ins w:id="532" w:author="Ari Fina Bintarti" w:date="2024-05-24T15:12:00Z">
        <w:r w:rsidR="00D625C5">
          <w:rPr>
            <w:rFonts w:ascii="Arial" w:hAnsi="Arial" w:cs="Arial"/>
          </w:rPr>
          <w:t>S</w:t>
        </w:r>
      </w:ins>
      <w:r w:rsidR="008F42C7">
        <w:rPr>
          <w:rFonts w:ascii="Arial" w:hAnsi="Arial" w:cs="Arial"/>
        </w:rPr>
        <w:t>3</w:t>
      </w:r>
      <w:r w:rsidR="00124495" w:rsidRPr="00157A05">
        <w:rPr>
          <w:rFonts w:ascii="Arial" w:hAnsi="Arial" w:cs="Arial"/>
        </w:rPr>
        <w:t>).</w:t>
      </w:r>
      <w:r w:rsidR="007C2534" w:rsidRPr="00157A05">
        <w:rPr>
          <w:rFonts w:ascii="Arial" w:hAnsi="Arial" w:cs="Arial"/>
        </w:rPr>
        <w:t xml:space="preserve"> </w:t>
      </w:r>
      <w:r w:rsidR="002D764E">
        <w:rPr>
          <w:rFonts w:ascii="Arial" w:hAnsi="Arial" w:cs="Arial"/>
        </w:rPr>
        <w:t xml:space="preserve">In the bulk soil, </w:t>
      </w:r>
      <w:r w:rsidR="00E61796">
        <w:rPr>
          <w:rFonts w:ascii="Arial" w:hAnsi="Arial" w:cs="Arial"/>
        </w:rPr>
        <w:t>a significant effect of drought was observed on the abundance of AOB and comammox clade B</w:t>
      </w:r>
      <w:ins w:id="533" w:author="Ari Fina Bintarti" w:date="2024-05-24T15:13:00Z">
        <w:r w:rsidR="00D625C5">
          <w:rPr>
            <w:rFonts w:ascii="Arial" w:hAnsi="Arial" w:cs="Arial"/>
          </w:rPr>
          <w:t xml:space="preserve">, </w:t>
        </w:r>
      </w:ins>
      <w:del w:id="534" w:author="Ari Fina Bintarti" w:date="2024-05-24T15:13:00Z">
        <w:r w:rsidR="00E61796" w:rsidDel="00D625C5">
          <w:rPr>
            <w:rFonts w:ascii="Arial" w:hAnsi="Arial" w:cs="Arial"/>
          </w:rPr>
          <w:delText xml:space="preserve"> </w:delText>
        </w:r>
      </w:del>
      <w:r w:rsidR="00E61796">
        <w:rPr>
          <w:rFonts w:ascii="Arial" w:hAnsi="Arial" w:cs="Arial"/>
        </w:rPr>
        <w:t>but not on that of AOA and comam</w:t>
      </w:r>
      <w:r w:rsidR="001B19AD">
        <w:rPr>
          <w:rFonts w:ascii="Arial" w:hAnsi="Arial" w:cs="Arial"/>
        </w:rPr>
        <w:t>m</w:t>
      </w:r>
      <w:r w:rsidR="00E61796">
        <w:rPr>
          <w:rFonts w:ascii="Arial" w:hAnsi="Arial" w:cs="Arial"/>
        </w:rPr>
        <w:t xml:space="preserve">ox clade </w:t>
      </w:r>
      <w:r w:rsidR="00E61796" w:rsidRPr="009E6584">
        <w:rPr>
          <w:rFonts w:ascii="Arial" w:hAnsi="Arial" w:cs="Arial"/>
        </w:rPr>
        <w:t>A (</w:t>
      </w:r>
      <w:r w:rsidR="009E6584">
        <w:rPr>
          <w:rFonts w:ascii="Arial" w:hAnsi="Arial" w:cs="Arial"/>
        </w:rPr>
        <w:t>Three-way repeated measures ANOVA</w:t>
      </w:r>
      <w:r w:rsidR="00A36507" w:rsidRPr="009E6584">
        <w:rPr>
          <w:rFonts w:ascii="Arial" w:hAnsi="Arial" w:cs="Arial"/>
        </w:rPr>
        <w:t xml:space="preserve">, </w:t>
      </w:r>
      <w:r w:rsidR="00E61796" w:rsidRPr="009E6584">
        <w:rPr>
          <w:rFonts w:ascii="Arial" w:hAnsi="Arial" w:cs="Arial"/>
        </w:rPr>
        <w:t xml:space="preserve">P&lt;0.05, </w:t>
      </w:r>
      <w:r w:rsidR="009E6584">
        <w:rPr>
          <w:rFonts w:ascii="Arial" w:hAnsi="Arial" w:cs="Arial"/>
        </w:rPr>
        <w:t>Fig</w:t>
      </w:r>
      <w:ins w:id="535" w:author="Ari Fina Bintarti" w:date="2024-05-24T15:14:00Z">
        <w:r w:rsidR="002376D3">
          <w:rPr>
            <w:rFonts w:ascii="Arial" w:hAnsi="Arial" w:cs="Arial"/>
          </w:rPr>
          <w:t xml:space="preserve">. </w:t>
        </w:r>
      </w:ins>
      <w:del w:id="536" w:author="Ari Fina Bintarti" w:date="2024-05-24T15:14:00Z">
        <w:r w:rsidR="009E6584" w:rsidDel="002376D3">
          <w:rPr>
            <w:rFonts w:ascii="Arial" w:hAnsi="Arial" w:cs="Arial"/>
          </w:rPr>
          <w:delText xml:space="preserve">ure </w:delText>
        </w:r>
      </w:del>
      <w:r w:rsidR="009E6584">
        <w:rPr>
          <w:rFonts w:ascii="Arial" w:hAnsi="Arial" w:cs="Arial"/>
        </w:rPr>
        <w:t xml:space="preserve">4; </w:t>
      </w:r>
      <w:del w:id="537" w:author="Ari Fina Bintarti" w:date="2024-05-24T15:14:00Z">
        <w:r w:rsidR="009E6584" w:rsidRPr="009E6584" w:rsidDel="002376D3">
          <w:rPr>
            <w:rFonts w:ascii="Arial" w:hAnsi="Arial" w:cs="Arial"/>
          </w:rPr>
          <w:delText xml:space="preserve">Supplementary </w:delText>
        </w:r>
      </w:del>
      <w:r w:rsidR="009E6584" w:rsidRPr="009E6584">
        <w:rPr>
          <w:rFonts w:ascii="Arial" w:hAnsi="Arial" w:cs="Arial"/>
        </w:rPr>
        <w:t xml:space="preserve">Table </w:t>
      </w:r>
      <w:ins w:id="538" w:author="Ari Fina Bintarti" w:date="2024-05-24T15:14:00Z">
        <w:r w:rsidR="002376D3">
          <w:rPr>
            <w:rFonts w:ascii="Arial" w:hAnsi="Arial" w:cs="Arial"/>
          </w:rPr>
          <w:t>S</w:t>
        </w:r>
      </w:ins>
      <w:r w:rsidR="009E6584" w:rsidRPr="009E6584">
        <w:rPr>
          <w:rFonts w:ascii="Arial" w:hAnsi="Arial" w:cs="Arial"/>
        </w:rPr>
        <w:t>3</w:t>
      </w:r>
      <w:r w:rsidR="00E61796" w:rsidRPr="009E6584">
        <w:rPr>
          <w:rFonts w:ascii="Arial" w:hAnsi="Arial" w:cs="Arial"/>
        </w:rPr>
        <w:t>).</w:t>
      </w:r>
      <w:r w:rsidR="00E61796">
        <w:rPr>
          <w:rFonts w:ascii="Arial" w:hAnsi="Arial" w:cs="Arial"/>
        </w:rPr>
        <w:t xml:space="preserve"> </w:t>
      </w:r>
      <w:r w:rsidR="005B7470">
        <w:rPr>
          <w:rFonts w:ascii="Arial" w:hAnsi="Arial" w:cs="Arial"/>
        </w:rPr>
        <w:t>T</w:t>
      </w:r>
      <w:r w:rsidR="001B19AD">
        <w:rPr>
          <w:rFonts w:ascii="Arial" w:hAnsi="Arial" w:cs="Arial"/>
        </w:rPr>
        <w:t>h</w:t>
      </w:r>
      <w:r w:rsidR="005B7470">
        <w:rPr>
          <w:rFonts w:ascii="Arial" w:hAnsi="Arial" w:cs="Arial"/>
        </w:rPr>
        <w:t xml:space="preserve">is effect of drought depended on the cropping system only for the AOB. </w:t>
      </w:r>
      <w:r w:rsidR="00A00C84">
        <w:rPr>
          <w:rFonts w:ascii="Arial" w:hAnsi="Arial" w:cs="Arial"/>
        </w:rPr>
        <w:t>T</w:t>
      </w:r>
      <w:r w:rsidR="005B7470">
        <w:rPr>
          <w:rFonts w:ascii="Arial" w:hAnsi="Arial" w:cs="Arial"/>
        </w:rPr>
        <w:t>hus</w:t>
      </w:r>
      <w:r w:rsidR="001B19AD">
        <w:rPr>
          <w:rFonts w:ascii="Arial" w:hAnsi="Arial" w:cs="Arial"/>
        </w:rPr>
        <w:t>, d</w:t>
      </w:r>
      <w:r w:rsidR="001B19AD" w:rsidRPr="00157A05">
        <w:rPr>
          <w:rFonts w:ascii="Arial" w:hAnsi="Arial" w:cs="Arial"/>
        </w:rPr>
        <w:t xml:space="preserve">rought </w:t>
      </w:r>
      <w:r w:rsidR="001B19AD">
        <w:rPr>
          <w:rFonts w:ascii="Arial" w:hAnsi="Arial" w:cs="Arial"/>
        </w:rPr>
        <w:t>led to a decrease in</w:t>
      </w:r>
      <w:r w:rsidR="001B19AD" w:rsidRPr="00157A05">
        <w:rPr>
          <w:rFonts w:ascii="Arial" w:hAnsi="Arial" w:cs="Arial"/>
        </w:rPr>
        <w:t xml:space="preserve"> the </w:t>
      </w:r>
      <w:r w:rsidR="00124495">
        <w:rPr>
          <w:rFonts w:ascii="Arial" w:hAnsi="Arial" w:cs="Arial"/>
        </w:rPr>
        <w:t xml:space="preserve">AOB </w:t>
      </w:r>
      <w:r w:rsidR="001B19AD">
        <w:rPr>
          <w:rFonts w:ascii="Arial" w:hAnsi="Arial" w:cs="Arial"/>
        </w:rPr>
        <w:t>abundance in the CONFYM system</w:t>
      </w:r>
      <w:r w:rsidR="005B7470">
        <w:rPr>
          <w:rFonts w:ascii="Arial" w:hAnsi="Arial" w:cs="Arial"/>
        </w:rPr>
        <w:t xml:space="preserve"> only</w:t>
      </w:r>
      <w:r w:rsidR="001B19AD">
        <w:rPr>
          <w:rFonts w:ascii="Arial" w:hAnsi="Arial" w:cs="Arial"/>
        </w:rPr>
        <w:t>, with decrease</w:t>
      </w:r>
      <w:r w:rsidR="005B7470">
        <w:rPr>
          <w:rFonts w:ascii="Arial" w:hAnsi="Arial" w:cs="Arial"/>
        </w:rPr>
        <w:t>s</w:t>
      </w:r>
      <w:r w:rsidR="001B19AD">
        <w:rPr>
          <w:rFonts w:ascii="Arial" w:hAnsi="Arial" w:cs="Arial"/>
        </w:rPr>
        <w:t xml:space="preserve"> of </w:t>
      </w:r>
      <w:r w:rsidR="005B7470">
        <w:rPr>
          <w:rFonts w:ascii="Arial" w:hAnsi="Arial" w:cs="Arial"/>
        </w:rPr>
        <w:t xml:space="preserve">up to </w:t>
      </w:r>
      <w:r w:rsidR="001B19AD">
        <w:rPr>
          <w:rFonts w:ascii="Arial" w:hAnsi="Arial" w:cs="Arial"/>
        </w:rPr>
        <w:t>3</w:t>
      </w:r>
      <w:r w:rsidR="005B7470">
        <w:rPr>
          <w:rFonts w:ascii="Arial" w:hAnsi="Arial" w:cs="Arial"/>
        </w:rPr>
        <w:t>9</w:t>
      </w:r>
      <w:r w:rsidR="001B19AD">
        <w:rPr>
          <w:rFonts w:ascii="Arial" w:hAnsi="Arial" w:cs="Arial"/>
        </w:rPr>
        <w:t xml:space="preserve"> % relative to the control</w:t>
      </w:r>
      <w:r w:rsidR="005B7470">
        <w:rPr>
          <w:rFonts w:ascii="Arial" w:hAnsi="Arial" w:cs="Arial"/>
        </w:rPr>
        <w:t>. In contrast, the abundance of comammox</w:t>
      </w:r>
      <w:r w:rsidR="00124495">
        <w:rPr>
          <w:rFonts w:ascii="Arial" w:hAnsi="Arial" w:cs="Arial"/>
        </w:rPr>
        <w:t xml:space="preserve"> clade</w:t>
      </w:r>
      <w:r w:rsidR="005B7470">
        <w:rPr>
          <w:rFonts w:ascii="Arial" w:hAnsi="Arial" w:cs="Arial"/>
        </w:rPr>
        <w:t xml:space="preserve"> B was consistently lower in the drought treatment across cropping systems, with the strongest effects observed in the CONFYM </w:t>
      </w:r>
      <w:r w:rsidR="005B7470" w:rsidRPr="009E6584">
        <w:rPr>
          <w:rFonts w:ascii="Arial" w:hAnsi="Arial" w:cs="Arial"/>
        </w:rPr>
        <w:t>system (Fig</w:t>
      </w:r>
      <w:ins w:id="539" w:author="Ari Fina Bintarti" w:date="2024-05-24T15:15:00Z">
        <w:r w:rsidR="002376D3">
          <w:rPr>
            <w:rFonts w:ascii="Arial" w:hAnsi="Arial" w:cs="Arial"/>
          </w:rPr>
          <w:t>.</w:t>
        </w:r>
      </w:ins>
      <w:del w:id="540" w:author="Ari Fina Bintarti" w:date="2024-05-24T15:15:00Z">
        <w:r w:rsidR="009E6584" w:rsidRPr="00112B9B" w:rsidDel="002376D3">
          <w:rPr>
            <w:rFonts w:ascii="Arial" w:hAnsi="Arial" w:cs="Arial"/>
          </w:rPr>
          <w:delText>ure</w:delText>
        </w:r>
      </w:del>
      <w:r w:rsidR="009E6584" w:rsidRPr="00112B9B">
        <w:rPr>
          <w:rFonts w:ascii="Arial" w:hAnsi="Arial" w:cs="Arial"/>
        </w:rPr>
        <w:t xml:space="preserve"> 4</w:t>
      </w:r>
      <w:r w:rsidR="009E6584">
        <w:rPr>
          <w:rFonts w:ascii="Arial" w:hAnsi="Arial" w:cs="Arial"/>
        </w:rPr>
        <w:t>D</w:t>
      </w:r>
      <w:r w:rsidR="005B7470" w:rsidRPr="009E6584">
        <w:rPr>
          <w:rFonts w:ascii="Arial" w:hAnsi="Arial" w:cs="Arial"/>
        </w:rPr>
        <w:t>).</w:t>
      </w:r>
      <w:r w:rsidR="00A66729" w:rsidRPr="009E6584">
        <w:rPr>
          <w:rFonts w:ascii="Arial" w:hAnsi="Arial" w:cs="Arial"/>
        </w:rPr>
        <w:t xml:space="preserve"> We</w:t>
      </w:r>
      <w:r w:rsidR="00A66729">
        <w:rPr>
          <w:rFonts w:ascii="Arial" w:hAnsi="Arial" w:cs="Arial"/>
        </w:rPr>
        <w:t xml:space="preserve"> </w:t>
      </w:r>
      <w:r w:rsidR="00A36507">
        <w:rPr>
          <w:rFonts w:ascii="Arial" w:hAnsi="Arial" w:cs="Arial"/>
        </w:rPr>
        <w:t xml:space="preserve">also </w:t>
      </w:r>
      <w:r w:rsidR="00A66729">
        <w:rPr>
          <w:rFonts w:ascii="Arial" w:hAnsi="Arial" w:cs="Arial"/>
        </w:rPr>
        <w:t>found that</w:t>
      </w:r>
      <w:r w:rsidR="00A36507">
        <w:rPr>
          <w:rFonts w:ascii="Arial" w:hAnsi="Arial" w:cs="Arial"/>
        </w:rPr>
        <w:t xml:space="preserve"> drought led to significant decreases in</w:t>
      </w:r>
      <w:r w:rsidR="00A66729">
        <w:rPr>
          <w:rFonts w:ascii="Arial" w:hAnsi="Arial" w:cs="Arial"/>
        </w:rPr>
        <w:t xml:space="preserve"> the proportion of AOB</w:t>
      </w:r>
      <w:ins w:id="541" w:author="Ari Fina Bintarti" w:date="2024-05-24T15:16:00Z">
        <w:r w:rsidR="002376D3">
          <w:rPr>
            <w:rFonts w:ascii="Arial" w:hAnsi="Arial" w:cs="Arial"/>
          </w:rPr>
          <w:t xml:space="preserve">, </w:t>
        </w:r>
      </w:ins>
      <w:del w:id="542" w:author="Ari Fina Bintarti" w:date="2024-05-24T15:16:00Z">
        <w:r w:rsidR="00A66729" w:rsidDel="002376D3">
          <w:rPr>
            <w:rFonts w:ascii="Arial" w:hAnsi="Arial" w:cs="Arial"/>
          </w:rPr>
          <w:delText xml:space="preserve"> </w:delText>
        </w:r>
      </w:del>
      <w:r w:rsidR="00A66729">
        <w:rPr>
          <w:rFonts w:ascii="Arial" w:hAnsi="Arial" w:cs="Arial"/>
        </w:rPr>
        <w:t>and comammox</w:t>
      </w:r>
      <w:ins w:id="543" w:author="Ari Fina Bintarti" w:date="2024-05-24T15:16:00Z">
        <w:r w:rsidR="002376D3">
          <w:rPr>
            <w:rFonts w:ascii="Arial" w:hAnsi="Arial" w:cs="Arial"/>
          </w:rPr>
          <w:t xml:space="preserve"> clade A and B</w:t>
        </w:r>
      </w:ins>
      <w:r w:rsidR="00A66729">
        <w:rPr>
          <w:rFonts w:ascii="Arial" w:hAnsi="Arial" w:cs="Arial"/>
        </w:rPr>
        <w:t xml:space="preserve"> within the </w:t>
      </w:r>
      <w:r w:rsidR="00B276DD">
        <w:rPr>
          <w:rFonts w:ascii="Arial" w:hAnsi="Arial" w:cs="Arial"/>
        </w:rPr>
        <w:t xml:space="preserve">total </w:t>
      </w:r>
      <w:r w:rsidR="00A66729">
        <w:rPr>
          <w:rFonts w:ascii="Arial" w:hAnsi="Arial" w:cs="Arial"/>
        </w:rPr>
        <w:t xml:space="preserve">bacterial community </w:t>
      </w:r>
      <w:r w:rsidR="00A36507">
        <w:rPr>
          <w:rFonts w:ascii="Arial" w:hAnsi="Arial" w:cs="Arial"/>
        </w:rPr>
        <w:t xml:space="preserve">in the bulk soil </w:t>
      </w:r>
      <w:r w:rsidR="009E6584">
        <w:rPr>
          <w:rFonts w:ascii="Arial" w:hAnsi="Arial" w:cs="Arial"/>
        </w:rPr>
        <w:t xml:space="preserve">(LMM, P&lt;0.05, </w:t>
      </w:r>
      <w:del w:id="544" w:author="Ari Fina Bintarti" w:date="2024-05-24T15:17:00Z">
        <w:r w:rsidR="009E6584" w:rsidDel="002376D3">
          <w:rPr>
            <w:rFonts w:ascii="Arial" w:hAnsi="Arial" w:cs="Arial"/>
          </w:rPr>
          <w:delText xml:space="preserve">Supplementary </w:delText>
        </w:r>
      </w:del>
      <w:r w:rsidR="009E6584">
        <w:rPr>
          <w:rFonts w:ascii="Arial" w:hAnsi="Arial" w:cs="Arial"/>
        </w:rPr>
        <w:t>Fig.</w:t>
      </w:r>
      <w:ins w:id="545" w:author="Ari Fina Bintarti" w:date="2024-05-24T15:17:00Z">
        <w:r w:rsidR="002376D3">
          <w:rPr>
            <w:rFonts w:ascii="Arial" w:hAnsi="Arial" w:cs="Arial"/>
          </w:rPr>
          <w:t xml:space="preserve"> S</w:t>
        </w:r>
      </w:ins>
      <w:r w:rsidR="00B036A7">
        <w:rPr>
          <w:rFonts w:ascii="Arial" w:hAnsi="Arial" w:cs="Arial"/>
        </w:rPr>
        <w:t>6</w:t>
      </w:r>
      <w:r w:rsidR="009E6584">
        <w:rPr>
          <w:rFonts w:ascii="Arial" w:hAnsi="Arial" w:cs="Arial"/>
        </w:rPr>
        <w:t xml:space="preserve">; </w:t>
      </w:r>
      <w:del w:id="546" w:author="Ari Fina Bintarti" w:date="2024-05-24T15:17:00Z">
        <w:r w:rsidR="009E6584" w:rsidRPr="009E6584" w:rsidDel="002376D3">
          <w:rPr>
            <w:rFonts w:ascii="Arial" w:hAnsi="Arial" w:cs="Arial"/>
          </w:rPr>
          <w:delText xml:space="preserve">Supplementary </w:delText>
        </w:r>
      </w:del>
      <w:r w:rsidR="009E6584" w:rsidRPr="009E6584">
        <w:rPr>
          <w:rFonts w:ascii="Arial" w:hAnsi="Arial" w:cs="Arial"/>
        </w:rPr>
        <w:t xml:space="preserve">Table </w:t>
      </w:r>
      <w:ins w:id="547" w:author="Ari Fina Bintarti" w:date="2024-05-24T15:17:00Z">
        <w:r w:rsidR="002376D3">
          <w:rPr>
            <w:rFonts w:ascii="Arial" w:hAnsi="Arial" w:cs="Arial"/>
          </w:rPr>
          <w:t>S</w:t>
        </w:r>
      </w:ins>
      <w:r w:rsidR="009E6584">
        <w:rPr>
          <w:rFonts w:ascii="Arial" w:hAnsi="Arial" w:cs="Arial"/>
        </w:rPr>
        <w:t>4</w:t>
      </w:r>
      <w:r w:rsidR="009E6584" w:rsidRPr="00157A05">
        <w:rPr>
          <w:rFonts w:ascii="Arial" w:hAnsi="Arial" w:cs="Arial"/>
        </w:rPr>
        <w:t>)</w:t>
      </w:r>
      <w:r w:rsidR="009E6584">
        <w:rPr>
          <w:rFonts w:ascii="Arial" w:hAnsi="Arial" w:cs="Arial"/>
        </w:rPr>
        <w:t xml:space="preserve">, </w:t>
      </w:r>
      <w:r w:rsidR="00A36507">
        <w:rPr>
          <w:rFonts w:ascii="Arial" w:hAnsi="Arial" w:cs="Arial"/>
        </w:rPr>
        <w:t>while no significant effect was observed in the rhizosphere</w:t>
      </w:r>
      <w:r w:rsidR="009E6584">
        <w:rPr>
          <w:rFonts w:ascii="Arial" w:hAnsi="Arial" w:cs="Arial"/>
        </w:rPr>
        <w:t xml:space="preserve"> </w:t>
      </w:r>
      <w:r w:rsidR="00B276DD" w:rsidRPr="00157A05">
        <w:rPr>
          <w:rFonts w:ascii="Arial" w:hAnsi="Arial" w:cs="Arial"/>
        </w:rPr>
        <w:t>(</w:t>
      </w:r>
      <w:r w:rsidR="009E6584">
        <w:rPr>
          <w:rFonts w:ascii="Arial" w:hAnsi="Arial" w:cs="Arial"/>
        </w:rPr>
        <w:t>Three-way repeated measures ANOVA</w:t>
      </w:r>
      <w:r w:rsidR="00A36507">
        <w:rPr>
          <w:rFonts w:ascii="Arial" w:hAnsi="Arial" w:cs="Arial"/>
        </w:rPr>
        <w:t>, P&lt;0.05</w:t>
      </w:r>
      <w:r w:rsidR="009E6584">
        <w:rPr>
          <w:rFonts w:ascii="Arial" w:hAnsi="Arial" w:cs="Arial"/>
        </w:rPr>
        <w:t xml:space="preserve">, </w:t>
      </w:r>
      <w:del w:id="548" w:author="Ari Fina Bintarti" w:date="2024-05-24T15:18:00Z">
        <w:r w:rsidR="009E6584" w:rsidDel="002376D3">
          <w:rPr>
            <w:rFonts w:ascii="Arial" w:hAnsi="Arial" w:cs="Arial"/>
          </w:rPr>
          <w:delText xml:space="preserve">Supplementary </w:delText>
        </w:r>
      </w:del>
      <w:r w:rsidR="009E6584">
        <w:rPr>
          <w:rFonts w:ascii="Arial" w:hAnsi="Arial" w:cs="Arial"/>
        </w:rPr>
        <w:t xml:space="preserve">Fig. </w:t>
      </w:r>
      <w:ins w:id="549" w:author="Ari Fina Bintarti" w:date="2024-05-24T15:18:00Z">
        <w:r w:rsidR="002376D3">
          <w:rPr>
            <w:rFonts w:ascii="Arial" w:hAnsi="Arial" w:cs="Arial"/>
          </w:rPr>
          <w:t>S</w:t>
        </w:r>
      </w:ins>
      <w:r w:rsidR="00B036A7">
        <w:rPr>
          <w:rFonts w:ascii="Arial" w:hAnsi="Arial" w:cs="Arial"/>
        </w:rPr>
        <w:t>6</w:t>
      </w:r>
      <w:r w:rsidR="009E6584">
        <w:rPr>
          <w:rFonts w:ascii="Arial" w:hAnsi="Arial" w:cs="Arial"/>
        </w:rPr>
        <w:t xml:space="preserve">; </w:t>
      </w:r>
      <w:del w:id="550" w:author="Ari Fina Bintarti" w:date="2024-05-24T15:18:00Z">
        <w:r w:rsidR="009E6584" w:rsidRPr="009E6584" w:rsidDel="002376D3">
          <w:rPr>
            <w:rFonts w:ascii="Arial" w:hAnsi="Arial" w:cs="Arial"/>
          </w:rPr>
          <w:delText xml:space="preserve">Supplementary </w:delText>
        </w:r>
      </w:del>
      <w:r w:rsidR="009E6584" w:rsidRPr="009E6584">
        <w:rPr>
          <w:rFonts w:ascii="Arial" w:hAnsi="Arial" w:cs="Arial"/>
        </w:rPr>
        <w:t xml:space="preserve">Table </w:t>
      </w:r>
      <w:ins w:id="551" w:author="Ari Fina Bintarti" w:date="2024-05-24T15:18:00Z">
        <w:r w:rsidR="002376D3">
          <w:rPr>
            <w:rFonts w:ascii="Arial" w:hAnsi="Arial" w:cs="Arial"/>
          </w:rPr>
          <w:t>S</w:t>
        </w:r>
      </w:ins>
      <w:r w:rsidR="009E6584">
        <w:rPr>
          <w:rFonts w:ascii="Arial" w:hAnsi="Arial" w:cs="Arial"/>
        </w:rPr>
        <w:t>4</w:t>
      </w:r>
      <w:r w:rsidR="00B276DD" w:rsidRPr="00157A05">
        <w:rPr>
          <w:rFonts w:ascii="Arial" w:hAnsi="Arial" w:cs="Arial"/>
        </w:rPr>
        <w:t>).</w:t>
      </w:r>
      <w:r w:rsidR="00A23A19">
        <w:rPr>
          <w:rFonts w:ascii="Arial" w:hAnsi="Arial" w:cs="Arial"/>
        </w:rPr>
        <w:t xml:space="preserve"> </w:t>
      </w:r>
      <w:r w:rsidR="00C830C6">
        <w:rPr>
          <w:rFonts w:ascii="Arial" w:hAnsi="Arial" w:cs="Arial"/>
        </w:rPr>
        <w:t xml:space="preserve">In contrast to the comammox community structure, we found that comammox clade A </w:t>
      </w:r>
      <w:r w:rsidR="00121F3D">
        <w:rPr>
          <w:rFonts w:ascii="Arial" w:hAnsi="Arial" w:cs="Arial"/>
        </w:rPr>
        <w:t>was</w:t>
      </w:r>
      <w:r w:rsidR="00C830C6">
        <w:rPr>
          <w:rFonts w:ascii="Arial" w:hAnsi="Arial" w:cs="Arial"/>
        </w:rPr>
        <w:t xml:space="preserve"> dominating over comammox clade B, which is likely due to primer bias leading to preferential amplification. </w:t>
      </w:r>
      <w:r w:rsidR="00A23A19">
        <w:rPr>
          <w:rFonts w:ascii="Arial" w:hAnsi="Arial" w:cs="Arial"/>
        </w:rPr>
        <w:t>Overall, there was no effect of drought on the AOA/AOB ratio in bulk soil, but we identified a slight increase in AOA/AOB ratio in the CONFYM system in</w:t>
      </w:r>
      <w:ins w:id="552" w:author="Ari Fina Bintarti" w:date="2024-05-24T15:46:00Z">
        <w:r w:rsidR="004B2EB2">
          <w:rPr>
            <w:rFonts w:ascii="Arial" w:hAnsi="Arial" w:cs="Arial"/>
          </w:rPr>
          <w:t xml:space="preserve"> April</w:t>
        </w:r>
      </w:ins>
      <w:ins w:id="553" w:author="Ari Fina Bintarti" w:date="2024-05-24T15:48:00Z">
        <w:r w:rsidR="004B2EB2">
          <w:rPr>
            <w:rFonts w:ascii="Arial" w:hAnsi="Arial" w:cs="Arial"/>
          </w:rPr>
          <w:t xml:space="preserve"> (Fig. S7, Table S5). </w:t>
        </w:r>
      </w:ins>
      <w:del w:id="554" w:author="Ari Fina Bintarti" w:date="2024-05-24T15:48:00Z">
        <w:r w:rsidR="00A23A19" w:rsidDel="004B2EB2">
          <w:rPr>
            <w:rFonts w:ascii="Arial" w:hAnsi="Arial" w:cs="Arial"/>
          </w:rPr>
          <w:delText xml:space="preserve">. </w:delText>
        </w:r>
      </w:del>
      <w:r w:rsidR="00A23A19">
        <w:rPr>
          <w:rFonts w:ascii="Arial" w:hAnsi="Arial" w:cs="Arial"/>
        </w:rPr>
        <w:t xml:space="preserve">Increasing in AOA/AOB </w:t>
      </w:r>
      <w:r w:rsidR="00A23A19">
        <w:rPr>
          <w:rFonts w:ascii="Arial" w:hAnsi="Arial" w:cs="Arial"/>
        </w:rPr>
        <w:lastRenderedPageBreak/>
        <w:t>ratio in response to drought was also detected in rhizosphere</w:t>
      </w:r>
      <w:r w:rsidR="004E2185">
        <w:rPr>
          <w:rFonts w:ascii="Arial" w:hAnsi="Arial" w:cs="Arial"/>
        </w:rPr>
        <w:t>, particularly in the BIODYN and CONMIN systems (</w:t>
      </w:r>
      <w:del w:id="555" w:author="Ari Fina Bintarti" w:date="2024-05-24T15:46:00Z">
        <w:r w:rsidR="004E2185" w:rsidDel="004B2EB2">
          <w:rPr>
            <w:rFonts w:ascii="Arial" w:hAnsi="Arial" w:cs="Arial"/>
          </w:rPr>
          <w:delText xml:space="preserve">Supplementary </w:delText>
        </w:r>
      </w:del>
      <w:r w:rsidR="004E2185">
        <w:rPr>
          <w:rFonts w:ascii="Arial" w:hAnsi="Arial" w:cs="Arial"/>
        </w:rPr>
        <w:t xml:space="preserve">Fig. </w:t>
      </w:r>
      <w:ins w:id="556" w:author="Ari Fina Bintarti" w:date="2024-05-24T15:46:00Z">
        <w:r w:rsidR="004B2EB2">
          <w:rPr>
            <w:rFonts w:ascii="Arial" w:hAnsi="Arial" w:cs="Arial"/>
          </w:rPr>
          <w:t>S</w:t>
        </w:r>
      </w:ins>
      <w:r w:rsidR="004E2185">
        <w:rPr>
          <w:rFonts w:ascii="Arial" w:hAnsi="Arial" w:cs="Arial"/>
        </w:rPr>
        <w:t>7).</w:t>
      </w:r>
    </w:p>
    <w:p w14:paraId="05A059A9" w14:textId="77777777" w:rsidR="007C2534" w:rsidRPr="00157A05" w:rsidRDefault="007C2534" w:rsidP="0063031D">
      <w:pPr>
        <w:spacing w:after="0" w:line="480" w:lineRule="auto"/>
        <w:jc w:val="both"/>
        <w:rPr>
          <w:rFonts w:ascii="Arial" w:hAnsi="Arial" w:cs="Arial"/>
        </w:rPr>
      </w:pPr>
    </w:p>
    <w:p w14:paraId="739C5DE4" w14:textId="6B6AC626" w:rsidR="007C2534" w:rsidRPr="000A085A" w:rsidRDefault="00CC1EF0">
      <w:pPr>
        <w:pStyle w:val="ListParagraph"/>
        <w:numPr>
          <w:ilvl w:val="1"/>
          <w:numId w:val="15"/>
        </w:numPr>
        <w:spacing w:line="480" w:lineRule="auto"/>
        <w:ind w:left="540" w:hanging="540"/>
        <w:jc w:val="both"/>
        <w:rPr>
          <w:rFonts w:ascii="Arial" w:hAnsi="Arial" w:cs="Arial"/>
          <w:i/>
          <w:iCs/>
          <w:rPrChange w:id="557" w:author="Ari Fina Bintarti" w:date="2024-05-24T10:04:00Z">
            <w:rPr/>
          </w:rPrChange>
        </w:rPr>
        <w:pPrChange w:id="558" w:author="Ari Fina Bintarti" w:date="2024-05-24T10:04:00Z">
          <w:pPr>
            <w:spacing w:after="0" w:line="480" w:lineRule="auto"/>
            <w:jc w:val="both"/>
          </w:pPr>
        </w:pPrChange>
      </w:pPr>
      <w:r w:rsidRPr="000A085A">
        <w:rPr>
          <w:rFonts w:ascii="Arial" w:hAnsi="Arial" w:cs="Arial"/>
          <w:i/>
          <w:iCs/>
          <w:rPrChange w:id="559" w:author="Ari Fina Bintarti" w:date="2024-05-24T10:04:00Z">
            <w:rPr/>
          </w:rPrChange>
        </w:rPr>
        <w:t>Correlation between</w:t>
      </w:r>
      <w:r w:rsidR="00A50354" w:rsidRPr="000A085A">
        <w:rPr>
          <w:rFonts w:ascii="Arial" w:hAnsi="Arial" w:cs="Arial"/>
          <w:i/>
          <w:iCs/>
          <w:rPrChange w:id="560" w:author="Ari Fina Bintarti" w:date="2024-05-24T10:04:00Z">
            <w:rPr/>
          </w:rPrChange>
        </w:rPr>
        <w:t xml:space="preserve"> </w:t>
      </w:r>
      <w:r w:rsidRPr="000A085A">
        <w:rPr>
          <w:rFonts w:ascii="Arial" w:hAnsi="Arial" w:cs="Arial"/>
          <w:i/>
          <w:iCs/>
          <w:rPrChange w:id="561" w:author="Ari Fina Bintarti" w:date="2024-05-24T10:04:00Z">
            <w:rPr/>
          </w:rPrChange>
        </w:rPr>
        <w:t>ammonia oxidizing community, N pools, and soil properties</w:t>
      </w:r>
    </w:p>
    <w:p w14:paraId="2EDCDE6C" w14:textId="77777777" w:rsidR="000A085A" w:rsidRDefault="007C2534" w:rsidP="0063031D">
      <w:pPr>
        <w:spacing w:after="0" w:line="480" w:lineRule="auto"/>
        <w:jc w:val="both"/>
        <w:rPr>
          <w:ins w:id="562" w:author="Ari Fina Bintarti" w:date="2024-05-24T10:04:00Z"/>
          <w:rFonts w:ascii="Arial" w:hAnsi="Arial" w:cs="Arial"/>
        </w:rPr>
      </w:pPr>
      <w:r w:rsidRPr="00157A05">
        <w:rPr>
          <w:rFonts w:ascii="Arial" w:hAnsi="Arial" w:cs="Arial"/>
        </w:rPr>
        <w:tab/>
      </w:r>
    </w:p>
    <w:p w14:paraId="50CAE831" w14:textId="5EA9E1A5" w:rsidR="002474CE" w:rsidRDefault="00124495">
      <w:pPr>
        <w:spacing w:after="0" w:line="480" w:lineRule="auto"/>
        <w:ind w:firstLine="360"/>
        <w:jc w:val="both"/>
        <w:rPr>
          <w:rFonts w:ascii="Arial" w:hAnsi="Arial" w:cs="Arial"/>
        </w:rPr>
        <w:pPrChange w:id="563" w:author="Ari Fina Bintarti" w:date="2024-05-24T10:04:00Z">
          <w:pPr>
            <w:spacing w:after="0" w:line="480" w:lineRule="auto"/>
            <w:jc w:val="both"/>
          </w:pPr>
        </w:pPrChange>
      </w:pPr>
      <w:r>
        <w:rPr>
          <w:rFonts w:ascii="Arial" w:hAnsi="Arial" w:cs="Arial"/>
        </w:rPr>
        <w:t xml:space="preserve">We further investigated how the relationships </w:t>
      </w:r>
      <w:r w:rsidR="00463954">
        <w:rPr>
          <w:rFonts w:ascii="Arial" w:hAnsi="Arial" w:cs="Arial"/>
        </w:rPr>
        <w:t>between the diversity and composition of a</w:t>
      </w:r>
      <w:r w:rsidR="00625B66">
        <w:rPr>
          <w:rFonts w:ascii="Arial" w:hAnsi="Arial" w:cs="Arial"/>
        </w:rPr>
        <w:t>mmonia oxidizing communi</w:t>
      </w:r>
      <w:r w:rsidR="00463954">
        <w:rPr>
          <w:rFonts w:ascii="Arial" w:hAnsi="Arial" w:cs="Arial"/>
        </w:rPr>
        <w:t xml:space="preserve">ties with soil properties, including mineral N pools </w:t>
      </w:r>
      <w:r w:rsidR="00D55233">
        <w:rPr>
          <w:rFonts w:ascii="Arial" w:hAnsi="Arial" w:cs="Arial"/>
        </w:rPr>
        <w:t>and N</w:t>
      </w:r>
      <w:r w:rsidR="00D55233" w:rsidRPr="00112B9B">
        <w:rPr>
          <w:rFonts w:ascii="Arial" w:hAnsi="Arial" w:cs="Arial"/>
          <w:vertAlign w:val="subscript"/>
        </w:rPr>
        <w:t>2</w:t>
      </w:r>
      <w:r w:rsidR="00D55233">
        <w:rPr>
          <w:rFonts w:ascii="Arial" w:hAnsi="Arial" w:cs="Arial"/>
        </w:rPr>
        <w:t xml:space="preserve">O emissions, </w:t>
      </w:r>
      <w:r w:rsidR="00463954">
        <w:rPr>
          <w:rFonts w:ascii="Arial" w:hAnsi="Arial" w:cs="Arial"/>
        </w:rPr>
        <w:t xml:space="preserve">were </w:t>
      </w:r>
      <w:r>
        <w:rPr>
          <w:rFonts w:ascii="Arial" w:hAnsi="Arial" w:cs="Arial"/>
        </w:rPr>
        <w:t xml:space="preserve">affected by </w:t>
      </w:r>
      <w:r w:rsidR="00463954">
        <w:rPr>
          <w:rFonts w:ascii="Arial" w:hAnsi="Arial" w:cs="Arial"/>
        </w:rPr>
        <w:t xml:space="preserve">drought </w:t>
      </w:r>
      <w:r w:rsidR="00463954" w:rsidRPr="0030704A">
        <w:rPr>
          <w:rFonts w:ascii="Arial" w:hAnsi="Arial" w:cs="Arial"/>
        </w:rPr>
        <w:t>(</w:t>
      </w:r>
      <w:r w:rsidR="00B70336" w:rsidRPr="0030704A">
        <w:rPr>
          <w:rFonts w:ascii="Arial" w:hAnsi="Arial" w:cs="Arial"/>
        </w:rPr>
        <w:t>Fig</w:t>
      </w:r>
      <w:ins w:id="564" w:author="Ari Fina Bintarti" w:date="2024-05-24T15:49:00Z">
        <w:r w:rsidR="00312857">
          <w:rPr>
            <w:rFonts w:ascii="Arial" w:hAnsi="Arial" w:cs="Arial"/>
          </w:rPr>
          <w:t xml:space="preserve">. </w:t>
        </w:r>
      </w:ins>
      <w:del w:id="565" w:author="Ari Fina Bintarti" w:date="2024-05-24T15:49:00Z">
        <w:r w:rsidR="00B70336" w:rsidRPr="0030704A" w:rsidDel="00312857">
          <w:rPr>
            <w:rFonts w:ascii="Arial" w:hAnsi="Arial" w:cs="Arial"/>
          </w:rPr>
          <w:delText xml:space="preserve">ure </w:delText>
        </w:r>
      </w:del>
      <w:r w:rsidR="00B70336" w:rsidRPr="0030704A">
        <w:rPr>
          <w:rFonts w:ascii="Arial" w:hAnsi="Arial" w:cs="Arial"/>
        </w:rPr>
        <w:t>5</w:t>
      </w:r>
      <w:r w:rsidR="00463954" w:rsidRPr="0030704A">
        <w:rPr>
          <w:rFonts w:ascii="Arial" w:hAnsi="Arial" w:cs="Arial"/>
        </w:rPr>
        <w:t>)</w:t>
      </w:r>
      <w:r w:rsidR="00463954" w:rsidRPr="005A6830">
        <w:rPr>
          <w:rFonts w:ascii="Arial" w:hAnsi="Arial" w:cs="Arial"/>
        </w:rPr>
        <w:t>.</w:t>
      </w:r>
      <w:r w:rsidR="00FE0B12">
        <w:rPr>
          <w:rFonts w:ascii="Arial" w:hAnsi="Arial" w:cs="Arial"/>
        </w:rPr>
        <w:t xml:space="preserve"> </w:t>
      </w:r>
      <w:r w:rsidR="002474CE">
        <w:rPr>
          <w:rFonts w:ascii="Arial" w:hAnsi="Arial" w:cs="Arial"/>
        </w:rPr>
        <w:t xml:space="preserve">Notably, </w:t>
      </w:r>
      <w:r w:rsidR="009F7785">
        <w:rPr>
          <w:rFonts w:ascii="Arial" w:hAnsi="Arial" w:cs="Arial"/>
        </w:rPr>
        <w:t>we found that the NO</w:t>
      </w:r>
      <w:r w:rsidR="009F7785" w:rsidRPr="0088630D">
        <w:rPr>
          <w:rFonts w:ascii="Arial" w:hAnsi="Arial" w:cs="Arial"/>
          <w:vertAlign w:val="subscript"/>
        </w:rPr>
        <w:t>3</w:t>
      </w:r>
      <w:r w:rsidR="009F7785" w:rsidRPr="0088630D">
        <w:rPr>
          <w:rFonts w:ascii="Arial" w:hAnsi="Arial" w:cs="Arial"/>
          <w:vertAlign w:val="superscript"/>
        </w:rPr>
        <w:t>-</w:t>
      </w:r>
      <w:r w:rsidR="009F7785">
        <w:rPr>
          <w:rFonts w:ascii="Arial" w:hAnsi="Arial" w:cs="Arial"/>
        </w:rPr>
        <w:t xml:space="preserve"> content was correlated to the abundance </w:t>
      </w:r>
      <w:r w:rsidR="004271A6">
        <w:rPr>
          <w:rFonts w:ascii="Arial" w:hAnsi="Arial" w:cs="Arial"/>
        </w:rPr>
        <w:t xml:space="preserve">and the beta diversity </w:t>
      </w:r>
      <w:r w:rsidR="009F7785">
        <w:rPr>
          <w:rFonts w:ascii="Arial" w:hAnsi="Arial" w:cs="Arial"/>
        </w:rPr>
        <w:t>of all AO as well to the alpha diversity of AOA and comammox in the control treatment</w:t>
      </w:r>
      <w:r w:rsidR="006C473B">
        <w:rPr>
          <w:rFonts w:ascii="Arial" w:hAnsi="Arial" w:cs="Arial"/>
        </w:rPr>
        <w:t>.</w:t>
      </w:r>
      <w:r w:rsidR="004271A6">
        <w:rPr>
          <w:rFonts w:ascii="Arial" w:hAnsi="Arial" w:cs="Arial"/>
        </w:rPr>
        <w:t xml:space="preserve"> </w:t>
      </w:r>
      <w:r w:rsidR="006C473B">
        <w:rPr>
          <w:rFonts w:ascii="Arial" w:hAnsi="Arial" w:cs="Arial"/>
        </w:rPr>
        <w:t>I</w:t>
      </w:r>
      <w:r w:rsidR="009F7785">
        <w:rPr>
          <w:rFonts w:ascii="Arial" w:hAnsi="Arial" w:cs="Arial"/>
        </w:rPr>
        <w:t xml:space="preserve">n contrast, only the alpha diversity of AOB was </w:t>
      </w:r>
      <w:r w:rsidR="00D55233">
        <w:rPr>
          <w:rFonts w:ascii="Arial" w:hAnsi="Arial" w:cs="Arial"/>
        </w:rPr>
        <w:t>positively</w:t>
      </w:r>
      <w:r w:rsidR="006C473B">
        <w:rPr>
          <w:rFonts w:ascii="Arial" w:hAnsi="Arial" w:cs="Arial"/>
        </w:rPr>
        <w:t xml:space="preserve"> correlated to the NO</w:t>
      </w:r>
      <w:r w:rsidR="006C473B" w:rsidRPr="0088630D">
        <w:rPr>
          <w:rFonts w:ascii="Arial" w:hAnsi="Arial" w:cs="Arial"/>
          <w:vertAlign w:val="subscript"/>
        </w:rPr>
        <w:t>3</w:t>
      </w:r>
      <w:r w:rsidR="006C473B" w:rsidRPr="0088630D">
        <w:rPr>
          <w:rFonts w:ascii="Arial" w:hAnsi="Arial" w:cs="Arial"/>
          <w:vertAlign w:val="superscript"/>
        </w:rPr>
        <w:t>-</w:t>
      </w:r>
      <w:r w:rsidR="006C473B">
        <w:rPr>
          <w:rFonts w:ascii="Arial" w:hAnsi="Arial" w:cs="Arial"/>
        </w:rPr>
        <w:t xml:space="preserve"> content in the drought treatment while a negative relationship was observed </w:t>
      </w:r>
      <w:r w:rsidR="008004C3">
        <w:rPr>
          <w:rFonts w:ascii="Arial" w:hAnsi="Arial" w:cs="Arial"/>
        </w:rPr>
        <w:t>with</w:t>
      </w:r>
      <w:r w:rsidR="006C473B">
        <w:rPr>
          <w:rFonts w:ascii="Arial" w:hAnsi="Arial" w:cs="Arial"/>
        </w:rPr>
        <w:t xml:space="preserve"> the alpha diversity of comammox</w:t>
      </w:r>
      <w:del w:id="566" w:author="Ari Fina Bintarti" w:date="2024-05-24T15:50:00Z">
        <w:r w:rsidR="006C473B" w:rsidDel="00312857">
          <w:rPr>
            <w:rFonts w:ascii="Arial" w:hAnsi="Arial" w:cs="Arial"/>
          </w:rPr>
          <w:delText xml:space="preserve"> (Fig</w:delText>
        </w:r>
      </w:del>
      <w:del w:id="567" w:author="Ari Fina Bintarti" w:date="2024-05-24T15:49:00Z">
        <w:r w:rsidR="00B70336" w:rsidDel="00312857">
          <w:rPr>
            <w:rFonts w:ascii="Arial" w:hAnsi="Arial" w:cs="Arial"/>
          </w:rPr>
          <w:delText xml:space="preserve">ure </w:delText>
        </w:r>
      </w:del>
      <w:del w:id="568" w:author="Ari Fina Bintarti" w:date="2024-05-24T15:50:00Z">
        <w:r w:rsidR="00B70336" w:rsidDel="00312857">
          <w:rPr>
            <w:rFonts w:ascii="Arial" w:hAnsi="Arial" w:cs="Arial"/>
          </w:rPr>
          <w:delText>5</w:delText>
        </w:r>
        <w:r w:rsidR="006C473B" w:rsidDel="00312857">
          <w:rPr>
            <w:rFonts w:ascii="Arial" w:hAnsi="Arial" w:cs="Arial"/>
          </w:rPr>
          <w:delText>)</w:delText>
        </w:r>
      </w:del>
      <w:r w:rsidR="009F7785">
        <w:rPr>
          <w:rFonts w:ascii="Arial" w:hAnsi="Arial" w:cs="Arial"/>
        </w:rPr>
        <w:t xml:space="preserve">. </w:t>
      </w:r>
      <w:r w:rsidR="004271A6">
        <w:rPr>
          <w:rFonts w:ascii="Arial" w:hAnsi="Arial" w:cs="Arial"/>
        </w:rPr>
        <w:t>Similarly, stronger correlations were found</w:t>
      </w:r>
      <w:r w:rsidR="009F7785">
        <w:rPr>
          <w:rFonts w:ascii="Arial" w:hAnsi="Arial" w:cs="Arial"/>
        </w:rPr>
        <w:t xml:space="preserve"> </w:t>
      </w:r>
      <w:r w:rsidR="004271A6">
        <w:rPr>
          <w:rFonts w:ascii="Arial" w:hAnsi="Arial" w:cs="Arial"/>
        </w:rPr>
        <w:t>between the NH</w:t>
      </w:r>
      <w:r w:rsidR="004271A6">
        <w:rPr>
          <w:rFonts w:ascii="Arial" w:hAnsi="Arial" w:cs="Arial"/>
          <w:vertAlign w:val="subscript"/>
        </w:rPr>
        <w:t>4</w:t>
      </w:r>
      <w:r w:rsidR="004271A6">
        <w:rPr>
          <w:rFonts w:ascii="Arial" w:hAnsi="Arial" w:cs="Arial"/>
          <w:vertAlign w:val="superscript"/>
        </w:rPr>
        <w:t>+</w:t>
      </w:r>
      <w:r w:rsidR="004271A6">
        <w:rPr>
          <w:rFonts w:ascii="Arial" w:hAnsi="Arial" w:cs="Arial"/>
        </w:rPr>
        <w:t xml:space="preserve"> content and AO communities in the control than in the drought treatment</w:t>
      </w:r>
      <w:del w:id="569" w:author="Ari Fina Bintarti" w:date="2024-05-24T15:50:00Z">
        <w:r w:rsidR="00C518BE" w:rsidDel="00312857">
          <w:rPr>
            <w:rFonts w:ascii="Arial" w:hAnsi="Arial" w:cs="Arial"/>
          </w:rPr>
          <w:delText xml:space="preserve"> (Fi</w:delText>
        </w:r>
      </w:del>
      <w:del w:id="570" w:author="Ari Fina Bintarti" w:date="2024-05-24T15:49:00Z">
        <w:r w:rsidR="00C518BE" w:rsidDel="00312857">
          <w:rPr>
            <w:rFonts w:ascii="Arial" w:hAnsi="Arial" w:cs="Arial"/>
          </w:rPr>
          <w:delText xml:space="preserve">gure </w:delText>
        </w:r>
      </w:del>
      <w:del w:id="571" w:author="Ari Fina Bintarti" w:date="2024-05-24T15:50:00Z">
        <w:r w:rsidR="00C518BE" w:rsidDel="00312857">
          <w:rPr>
            <w:rFonts w:ascii="Arial" w:hAnsi="Arial" w:cs="Arial"/>
          </w:rPr>
          <w:delText>5)</w:delText>
        </w:r>
      </w:del>
      <w:r w:rsidR="004271A6">
        <w:rPr>
          <w:rFonts w:ascii="Arial" w:hAnsi="Arial" w:cs="Arial"/>
        </w:rPr>
        <w:t xml:space="preserve">. Interestingly, all these correlations were negative except </w:t>
      </w:r>
      <w:r w:rsidR="005A424C">
        <w:rPr>
          <w:rFonts w:ascii="Arial" w:hAnsi="Arial" w:cs="Arial"/>
        </w:rPr>
        <w:t xml:space="preserve">for </w:t>
      </w:r>
      <w:r w:rsidR="004271A6">
        <w:rPr>
          <w:rFonts w:ascii="Arial" w:hAnsi="Arial" w:cs="Arial"/>
        </w:rPr>
        <w:t>the alpha diversity of AOB</w:t>
      </w:r>
      <w:r w:rsidR="00C518BE">
        <w:rPr>
          <w:rFonts w:ascii="Arial" w:hAnsi="Arial" w:cs="Arial"/>
        </w:rPr>
        <w:t xml:space="preserve">. </w:t>
      </w:r>
      <w:r w:rsidR="00A11CFE">
        <w:rPr>
          <w:rFonts w:ascii="Arial" w:hAnsi="Arial" w:cs="Arial"/>
        </w:rPr>
        <w:t>Among all AO groups, only the beta diversity of AOB related to the N</w:t>
      </w:r>
      <w:r w:rsidR="00A11CFE" w:rsidRPr="00A11CFE">
        <w:rPr>
          <w:rFonts w:ascii="Arial" w:hAnsi="Arial" w:cs="Arial"/>
          <w:vertAlign w:val="subscript"/>
        </w:rPr>
        <w:t>2</w:t>
      </w:r>
      <w:r w:rsidR="00A11CFE">
        <w:rPr>
          <w:rFonts w:ascii="Arial" w:hAnsi="Arial" w:cs="Arial"/>
        </w:rPr>
        <w:t xml:space="preserve">O flux, and this relationship was only found in the control. </w:t>
      </w:r>
      <w:r w:rsidR="00200928">
        <w:rPr>
          <w:rFonts w:ascii="Arial" w:hAnsi="Arial" w:cs="Arial"/>
        </w:rPr>
        <w:t>In the control, average N</w:t>
      </w:r>
      <w:r w:rsidR="00200928" w:rsidRPr="00F2245F">
        <w:rPr>
          <w:rFonts w:ascii="Arial" w:hAnsi="Arial" w:cs="Arial"/>
          <w:vertAlign w:val="subscript"/>
          <w:rPrChange w:id="572" w:author="Ari Fina Bintarti" w:date="2024-05-24T15:51:00Z">
            <w:rPr>
              <w:rFonts w:ascii="Arial" w:hAnsi="Arial" w:cs="Arial"/>
            </w:rPr>
          </w:rPrChange>
        </w:rPr>
        <w:t>2</w:t>
      </w:r>
      <w:r w:rsidR="00200928">
        <w:rPr>
          <w:rFonts w:ascii="Arial" w:hAnsi="Arial" w:cs="Arial"/>
        </w:rPr>
        <w:t xml:space="preserve">O fluxes were also </w:t>
      </w:r>
      <w:r w:rsidR="00A11CFE">
        <w:rPr>
          <w:rFonts w:ascii="Arial" w:hAnsi="Arial" w:cs="Arial"/>
        </w:rPr>
        <w:t>negative</w:t>
      </w:r>
      <w:r w:rsidR="00200928">
        <w:rPr>
          <w:rFonts w:ascii="Arial" w:hAnsi="Arial" w:cs="Arial"/>
        </w:rPr>
        <w:t>ly</w:t>
      </w:r>
      <w:r w:rsidR="00A11CFE">
        <w:rPr>
          <w:rFonts w:ascii="Arial" w:hAnsi="Arial" w:cs="Arial"/>
        </w:rPr>
        <w:t xml:space="preserve"> </w:t>
      </w:r>
      <w:r w:rsidR="00200928">
        <w:rPr>
          <w:rFonts w:ascii="Arial" w:hAnsi="Arial" w:cs="Arial"/>
        </w:rPr>
        <w:t>correlated to</w:t>
      </w:r>
      <w:r w:rsidR="00A11CFE">
        <w:rPr>
          <w:rFonts w:ascii="Arial" w:hAnsi="Arial" w:cs="Arial"/>
        </w:rPr>
        <w:t xml:space="preserve"> the abundance of AOA and comammox (clade B), as well as with their alpha diversity, </w:t>
      </w:r>
      <w:r w:rsidR="00200928">
        <w:rPr>
          <w:rFonts w:ascii="Arial" w:hAnsi="Arial" w:cs="Arial"/>
        </w:rPr>
        <w:t>and</w:t>
      </w:r>
      <w:r w:rsidR="00A11CFE">
        <w:rPr>
          <w:rFonts w:ascii="Arial" w:hAnsi="Arial" w:cs="Arial"/>
        </w:rPr>
        <w:t xml:space="preserve"> positively correlated with the alpha diversity of AOB. Overall, there were no significant relationship between the N</w:t>
      </w:r>
      <w:r w:rsidR="00A11CFE" w:rsidRPr="0030704A">
        <w:rPr>
          <w:rFonts w:ascii="Arial" w:hAnsi="Arial" w:cs="Arial"/>
          <w:vertAlign w:val="subscript"/>
        </w:rPr>
        <w:t>2</w:t>
      </w:r>
      <w:r w:rsidR="00A11CFE">
        <w:rPr>
          <w:rFonts w:ascii="Arial" w:hAnsi="Arial" w:cs="Arial"/>
        </w:rPr>
        <w:t>O flux with AO communities</w:t>
      </w:r>
      <w:r w:rsidR="00121F3D">
        <w:rPr>
          <w:rFonts w:ascii="Arial" w:hAnsi="Arial" w:cs="Arial"/>
        </w:rPr>
        <w:t xml:space="preserve"> in the drought treatment</w:t>
      </w:r>
      <w:r w:rsidR="00A11CFE">
        <w:rPr>
          <w:rFonts w:ascii="Arial" w:hAnsi="Arial" w:cs="Arial"/>
        </w:rPr>
        <w:t>, except with the AOB abundance</w:t>
      </w:r>
      <w:del w:id="573" w:author="Ari Fina Bintarti" w:date="2024-05-24T15:50:00Z">
        <w:r w:rsidR="00C518BE" w:rsidDel="00312857">
          <w:rPr>
            <w:rFonts w:ascii="Arial" w:hAnsi="Arial" w:cs="Arial"/>
          </w:rPr>
          <w:delText xml:space="preserve"> (Figure 5)</w:delText>
        </w:r>
      </w:del>
      <w:r w:rsidR="00A11CFE">
        <w:rPr>
          <w:rFonts w:ascii="Arial" w:hAnsi="Arial" w:cs="Arial"/>
        </w:rPr>
        <w:t>.</w:t>
      </w:r>
    </w:p>
    <w:p w14:paraId="133A7D17" w14:textId="77777777" w:rsidR="006D66E5" w:rsidRDefault="006D66E5" w:rsidP="0063031D">
      <w:pPr>
        <w:spacing w:after="0" w:line="480" w:lineRule="auto"/>
        <w:jc w:val="both"/>
        <w:rPr>
          <w:rFonts w:ascii="Arial" w:hAnsi="Arial" w:cs="Arial"/>
        </w:rPr>
      </w:pPr>
    </w:p>
    <w:p w14:paraId="45DD944D" w14:textId="5F2A6CE6" w:rsidR="006D66E5" w:rsidRPr="000A085A" w:rsidRDefault="006D66E5">
      <w:pPr>
        <w:pStyle w:val="ListParagraph"/>
        <w:numPr>
          <w:ilvl w:val="0"/>
          <w:numId w:val="15"/>
        </w:numPr>
        <w:spacing w:line="480" w:lineRule="auto"/>
        <w:ind w:left="360"/>
        <w:jc w:val="both"/>
        <w:rPr>
          <w:rFonts w:ascii="Arial" w:hAnsi="Arial" w:cs="Arial"/>
          <w:b/>
          <w:bCs/>
          <w:rPrChange w:id="574" w:author="Ari Fina Bintarti" w:date="2024-05-24T10:04:00Z">
            <w:rPr/>
          </w:rPrChange>
        </w:rPr>
        <w:pPrChange w:id="575" w:author="Ari Fina Bintarti" w:date="2024-05-24T10:04:00Z">
          <w:pPr>
            <w:spacing w:line="480" w:lineRule="auto"/>
            <w:jc w:val="both"/>
          </w:pPr>
        </w:pPrChange>
      </w:pPr>
      <w:r w:rsidRPr="000A085A">
        <w:rPr>
          <w:rFonts w:ascii="Arial" w:hAnsi="Arial" w:cs="Arial"/>
          <w:b/>
          <w:bCs/>
          <w:rPrChange w:id="576" w:author="Ari Fina Bintarti" w:date="2024-05-24T10:04:00Z">
            <w:rPr/>
          </w:rPrChange>
        </w:rPr>
        <w:t>D</w:t>
      </w:r>
      <w:ins w:id="577" w:author="Ari Fina Bintarti" w:date="2024-05-24T10:04:00Z">
        <w:r w:rsidR="000A085A">
          <w:rPr>
            <w:rFonts w:ascii="Arial" w:hAnsi="Arial" w:cs="Arial"/>
            <w:b/>
            <w:bCs/>
          </w:rPr>
          <w:t>iscussion</w:t>
        </w:r>
      </w:ins>
      <w:del w:id="578" w:author="Ari Fina Bintarti" w:date="2024-05-24T10:04:00Z">
        <w:r w:rsidRPr="000A085A" w:rsidDel="000A085A">
          <w:rPr>
            <w:rFonts w:ascii="Arial" w:hAnsi="Arial" w:cs="Arial"/>
            <w:b/>
            <w:bCs/>
            <w:rPrChange w:id="579" w:author="Ari Fina Bintarti" w:date="2024-05-24T10:04:00Z">
              <w:rPr/>
            </w:rPrChange>
          </w:rPr>
          <w:delText>ISCUSSION</w:delText>
        </w:r>
      </w:del>
    </w:p>
    <w:p w14:paraId="0A4282F0" w14:textId="77777777" w:rsidR="000A085A" w:rsidRDefault="000A085A" w:rsidP="0063031D">
      <w:pPr>
        <w:spacing w:line="480" w:lineRule="auto"/>
        <w:jc w:val="both"/>
        <w:rPr>
          <w:ins w:id="580" w:author="Ari Fina Bintarti" w:date="2024-05-24T10:04:00Z"/>
          <w:rFonts w:ascii="Arial" w:hAnsi="Arial" w:cs="Arial"/>
          <w:b/>
          <w:bCs/>
        </w:rPr>
      </w:pPr>
    </w:p>
    <w:p w14:paraId="6F3C2521" w14:textId="2D502F1D" w:rsidR="006D66E5" w:rsidRDefault="006D66E5" w:rsidP="000A085A">
      <w:pPr>
        <w:pStyle w:val="ListParagraph"/>
        <w:numPr>
          <w:ilvl w:val="1"/>
          <w:numId w:val="15"/>
        </w:numPr>
        <w:spacing w:line="480" w:lineRule="auto"/>
        <w:ind w:left="540" w:hanging="540"/>
        <w:jc w:val="both"/>
        <w:rPr>
          <w:ins w:id="581" w:author="Ari Fina Bintarti" w:date="2024-05-24T10:04:00Z"/>
          <w:rFonts w:ascii="Arial" w:hAnsi="Arial" w:cs="Arial"/>
          <w:i/>
          <w:iCs/>
        </w:rPr>
      </w:pPr>
      <w:r w:rsidRPr="000A085A">
        <w:rPr>
          <w:rFonts w:ascii="Arial" w:hAnsi="Arial" w:cs="Arial"/>
          <w:i/>
          <w:iCs/>
          <w:rPrChange w:id="582" w:author="Ari Fina Bintarti" w:date="2024-05-24T10:04:00Z">
            <w:rPr/>
          </w:rPrChange>
        </w:rPr>
        <w:t>The effect</w:t>
      </w:r>
      <w:r w:rsidR="00DF0C12" w:rsidRPr="000A085A">
        <w:rPr>
          <w:rFonts w:ascii="Arial" w:hAnsi="Arial" w:cs="Arial"/>
          <w:i/>
          <w:iCs/>
          <w:rPrChange w:id="583" w:author="Ari Fina Bintarti" w:date="2024-05-24T10:04:00Z">
            <w:rPr/>
          </w:rPrChange>
        </w:rPr>
        <w:t>s</w:t>
      </w:r>
      <w:r w:rsidRPr="000A085A">
        <w:rPr>
          <w:rFonts w:ascii="Arial" w:hAnsi="Arial" w:cs="Arial"/>
          <w:i/>
          <w:iCs/>
          <w:rPrChange w:id="584" w:author="Ari Fina Bintarti" w:date="2024-05-24T10:04:00Z">
            <w:rPr/>
          </w:rPrChange>
        </w:rPr>
        <w:t xml:space="preserve"> of drought on mineral Nitrogen pools (NH</w:t>
      </w:r>
      <w:r w:rsidRPr="000A085A">
        <w:rPr>
          <w:rFonts w:ascii="Arial" w:hAnsi="Arial" w:cs="Arial"/>
          <w:i/>
          <w:iCs/>
          <w:vertAlign w:val="subscript"/>
          <w:rPrChange w:id="585" w:author="Ari Fina Bintarti" w:date="2024-05-24T10:04:00Z">
            <w:rPr>
              <w:vertAlign w:val="subscript"/>
            </w:rPr>
          </w:rPrChange>
        </w:rPr>
        <w:t>4</w:t>
      </w:r>
      <w:r w:rsidRPr="000A085A">
        <w:rPr>
          <w:rFonts w:ascii="Arial" w:hAnsi="Arial" w:cs="Arial"/>
          <w:i/>
          <w:iCs/>
          <w:vertAlign w:val="superscript"/>
          <w:rPrChange w:id="586" w:author="Ari Fina Bintarti" w:date="2024-05-24T10:04:00Z">
            <w:rPr>
              <w:vertAlign w:val="superscript"/>
            </w:rPr>
          </w:rPrChange>
        </w:rPr>
        <w:t>+</w:t>
      </w:r>
      <w:r w:rsidRPr="000A085A">
        <w:rPr>
          <w:rFonts w:ascii="Arial" w:hAnsi="Arial" w:cs="Arial"/>
          <w:i/>
          <w:iCs/>
          <w:vertAlign w:val="subscript"/>
          <w:rPrChange w:id="587" w:author="Ari Fina Bintarti" w:date="2024-05-24T10:04:00Z">
            <w:rPr>
              <w:vertAlign w:val="subscript"/>
            </w:rPr>
          </w:rPrChange>
        </w:rPr>
        <w:t>,</w:t>
      </w:r>
      <w:r w:rsidRPr="000A085A">
        <w:rPr>
          <w:rFonts w:ascii="Arial" w:hAnsi="Arial" w:cs="Arial"/>
          <w:i/>
          <w:iCs/>
          <w:rPrChange w:id="588" w:author="Ari Fina Bintarti" w:date="2024-05-24T10:04:00Z">
            <w:rPr/>
          </w:rPrChange>
        </w:rPr>
        <w:t xml:space="preserve"> NO</w:t>
      </w:r>
      <w:r w:rsidRPr="000A085A">
        <w:rPr>
          <w:rFonts w:ascii="Arial" w:hAnsi="Arial" w:cs="Arial"/>
          <w:i/>
          <w:iCs/>
          <w:vertAlign w:val="subscript"/>
          <w:rPrChange w:id="589" w:author="Ari Fina Bintarti" w:date="2024-05-24T10:04:00Z">
            <w:rPr>
              <w:vertAlign w:val="subscript"/>
            </w:rPr>
          </w:rPrChange>
        </w:rPr>
        <w:t>3</w:t>
      </w:r>
      <w:r w:rsidRPr="000A085A">
        <w:rPr>
          <w:rFonts w:ascii="Arial" w:hAnsi="Arial" w:cs="Arial"/>
          <w:i/>
          <w:iCs/>
          <w:vertAlign w:val="superscript"/>
          <w:rPrChange w:id="590" w:author="Ari Fina Bintarti" w:date="2024-05-24T10:04:00Z">
            <w:rPr>
              <w:vertAlign w:val="superscript"/>
            </w:rPr>
          </w:rPrChange>
        </w:rPr>
        <w:t>-</w:t>
      </w:r>
      <w:r w:rsidR="00DF0C12" w:rsidRPr="000A085A">
        <w:rPr>
          <w:rFonts w:ascii="Arial" w:hAnsi="Arial" w:cs="Arial"/>
          <w:i/>
          <w:iCs/>
          <w:rPrChange w:id="591" w:author="Ari Fina Bintarti" w:date="2024-05-24T10:04:00Z">
            <w:rPr/>
          </w:rPrChange>
        </w:rPr>
        <w:t>) and</w:t>
      </w:r>
      <w:r w:rsidRPr="000A085A">
        <w:rPr>
          <w:rFonts w:ascii="Arial" w:hAnsi="Arial" w:cs="Arial"/>
          <w:i/>
          <w:iCs/>
          <w:rPrChange w:id="592" w:author="Ari Fina Bintarti" w:date="2024-05-24T10:04:00Z">
            <w:rPr/>
          </w:rPrChange>
        </w:rPr>
        <w:t xml:space="preserve"> N</w:t>
      </w:r>
      <w:r w:rsidRPr="000A085A">
        <w:rPr>
          <w:rFonts w:ascii="Arial" w:hAnsi="Arial" w:cs="Arial"/>
          <w:i/>
          <w:iCs/>
          <w:vertAlign w:val="subscript"/>
          <w:rPrChange w:id="593" w:author="Ari Fina Bintarti" w:date="2024-05-24T10:04:00Z">
            <w:rPr>
              <w:vertAlign w:val="subscript"/>
            </w:rPr>
          </w:rPrChange>
        </w:rPr>
        <w:t>2</w:t>
      </w:r>
      <w:r w:rsidRPr="000A085A">
        <w:rPr>
          <w:rFonts w:ascii="Arial" w:hAnsi="Arial" w:cs="Arial"/>
          <w:i/>
          <w:iCs/>
          <w:rPrChange w:id="594" w:author="Ari Fina Bintarti" w:date="2024-05-24T10:04:00Z">
            <w:rPr/>
          </w:rPrChange>
        </w:rPr>
        <w:t>O</w:t>
      </w:r>
      <w:r w:rsidR="00DF0C12" w:rsidRPr="000A085A">
        <w:rPr>
          <w:rFonts w:ascii="Arial" w:hAnsi="Arial" w:cs="Arial"/>
          <w:i/>
          <w:iCs/>
          <w:rPrChange w:id="595" w:author="Ari Fina Bintarti" w:date="2024-05-24T10:04:00Z">
            <w:rPr/>
          </w:rPrChange>
        </w:rPr>
        <w:t xml:space="preserve"> fluxes</w:t>
      </w:r>
      <w:r w:rsidRPr="000A085A">
        <w:rPr>
          <w:rFonts w:ascii="Arial" w:hAnsi="Arial" w:cs="Arial"/>
          <w:i/>
          <w:iCs/>
          <w:rPrChange w:id="596" w:author="Ari Fina Bintarti" w:date="2024-05-24T10:04:00Z">
            <w:rPr/>
          </w:rPrChange>
        </w:rPr>
        <w:t xml:space="preserve"> </w:t>
      </w:r>
      <w:r w:rsidR="00DF0C12" w:rsidRPr="000A085A">
        <w:rPr>
          <w:rFonts w:ascii="Arial" w:hAnsi="Arial" w:cs="Arial"/>
          <w:i/>
          <w:iCs/>
          <w:rPrChange w:id="597" w:author="Ari Fina Bintarti" w:date="2024-05-24T10:04:00Z">
            <w:rPr/>
          </w:rPrChange>
        </w:rPr>
        <w:t>are</w:t>
      </w:r>
      <w:r w:rsidRPr="000A085A">
        <w:rPr>
          <w:rFonts w:ascii="Arial" w:hAnsi="Arial" w:cs="Arial"/>
          <w:i/>
          <w:iCs/>
          <w:rPrChange w:id="598" w:author="Ari Fina Bintarti" w:date="2024-05-24T10:04:00Z">
            <w:rPr/>
          </w:rPrChange>
        </w:rPr>
        <w:t xml:space="preserve"> modulated by </w:t>
      </w:r>
      <w:r w:rsidR="005A424C" w:rsidRPr="000A085A">
        <w:rPr>
          <w:rFonts w:ascii="Arial" w:hAnsi="Arial" w:cs="Arial"/>
          <w:i/>
          <w:iCs/>
          <w:rPrChange w:id="599" w:author="Ari Fina Bintarti" w:date="2024-05-24T10:04:00Z">
            <w:rPr/>
          </w:rPrChange>
        </w:rPr>
        <w:t xml:space="preserve">the </w:t>
      </w:r>
      <w:r w:rsidRPr="000A085A">
        <w:rPr>
          <w:rFonts w:ascii="Arial" w:hAnsi="Arial" w:cs="Arial"/>
          <w:i/>
          <w:iCs/>
          <w:rPrChange w:id="600" w:author="Ari Fina Bintarti" w:date="2024-05-24T10:04:00Z">
            <w:rPr/>
          </w:rPrChange>
        </w:rPr>
        <w:t>cropping system</w:t>
      </w:r>
    </w:p>
    <w:p w14:paraId="74FAA394" w14:textId="77777777" w:rsidR="000A085A" w:rsidRPr="000A085A" w:rsidRDefault="000A085A">
      <w:pPr>
        <w:pStyle w:val="ListParagraph"/>
        <w:spacing w:line="480" w:lineRule="auto"/>
        <w:ind w:left="540"/>
        <w:jc w:val="both"/>
        <w:rPr>
          <w:rFonts w:ascii="Arial" w:hAnsi="Arial" w:cs="Arial"/>
          <w:i/>
          <w:iCs/>
          <w:rPrChange w:id="601" w:author="Ari Fina Bintarti" w:date="2024-05-24T10:04:00Z">
            <w:rPr/>
          </w:rPrChange>
        </w:rPr>
        <w:pPrChange w:id="602" w:author="Ari Fina Bintarti" w:date="2024-05-24T10:04:00Z">
          <w:pPr>
            <w:spacing w:line="480" w:lineRule="auto"/>
            <w:jc w:val="both"/>
          </w:pPr>
        </w:pPrChange>
      </w:pPr>
    </w:p>
    <w:p w14:paraId="71694C8F" w14:textId="44966012" w:rsidR="00054723" w:rsidDel="009844BF" w:rsidRDefault="006D66E5" w:rsidP="009844BF">
      <w:pPr>
        <w:spacing w:line="480" w:lineRule="auto"/>
        <w:ind w:firstLine="360"/>
        <w:jc w:val="both"/>
        <w:rPr>
          <w:del w:id="603" w:author="Ari Fina Bintarti" w:date="2024-05-24T10:05:00Z"/>
          <w:rFonts w:ascii="Arial" w:hAnsi="Arial" w:cs="Arial"/>
        </w:rPr>
      </w:pPr>
      <w:r w:rsidRPr="00ED68EC">
        <w:rPr>
          <w:rFonts w:ascii="Arial" w:hAnsi="Arial" w:cs="Arial"/>
        </w:rPr>
        <w:lastRenderedPageBreak/>
        <w:t xml:space="preserve">We found that drought </w:t>
      </w:r>
      <w:r w:rsidR="00F14AC5">
        <w:rPr>
          <w:rFonts w:ascii="Arial" w:hAnsi="Arial" w:cs="Arial"/>
        </w:rPr>
        <w:t>strongly</w:t>
      </w:r>
      <w:r w:rsidRPr="00ED68EC">
        <w:rPr>
          <w:rFonts w:ascii="Arial" w:hAnsi="Arial" w:cs="Arial"/>
        </w:rPr>
        <w:t xml:space="preserve"> affected the mineral N pools </w:t>
      </w:r>
      <w:r w:rsidR="00662064">
        <w:rPr>
          <w:rFonts w:ascii="Arial" w:hAnsi="Arial" w:cs="Arial"/>
        </w:rPr>
        <w:t xml:space="preserve">with </w:t>
      </w:r>
      <w:r w:rsidR="003A0A91">
        <w:rPr>
          <w:rFonts w:ascii="Arial" w:hAnsi="Arial" w:cs="Arial"/>
        </w:rPr>
        <w:t>lower</w:t>
      </w:r>
      <w:r w:rsidR="00662064">
        <w:rPr>
          <w:rFonts w:ascii="Arial" w:hAnsi="Arial" w:cs="Arial"/>
        </w:rPr>
        <w:t xml:space="preserve"> </w:t>
      </w:r>
      <w:r w:rsidR="003A0A91">
        <w:rPr>
          <w:rFonts w:ascii="Arial" w:hAnsi="Arial" w:cs="Arial"/>
        </w:rPr>
        <w:t>G</w:t>
      </w:r>
      <w:r w:rsidR="00662064">
        <w:rPr>
          <w:rFonts w:ascii="Arial" w:hAnsi="Arial" w:cs="Arial"/>
        </w:rPr>
        <w:t>WC</w:t>
      </w:r>
      <w:r w:rsidR="00662064" w:rsidRPr="00ED68EC">
        <w:rPr>
          <w:rFonts w:ascii="Arial" w:hAnsi="Arial" w:cs="Arial"/>
        </w:rPr>
        <w:t xml:space="preserve"> result</w:t>
      </w:r>
      <w:r w:rsidR="00662064">
        <w:rPr>
          <w:rFonts w:ascii="Arial" w:hAnsi="Arial" w:cs="Arial"/>
        </w:rPr>
        <w:t>ing</w:t>
      </w:r>
      <w:r w:rsidR="00662064" w:rsidRPr="00ED68EC">
        <w:rPr>
          <w:rFonts w:ascii="Arial" w:hAnsi="Arial" w:cs="Arial"/>
        </w:rPr>
        <w:t xml:space="preserve"> in </w:t>
      </w:r>
      <w:r w:rsidR="006D26D0">
        <w:rPr>
          <w:rFonts w:ascii="Arial" w:hAnsi="Arial" w:cs="Arial"/>
        </w:rPr>
        <w:t>large</w:t>
      </w:r>
      <w:r w:rsidR="00662064" w:rsidRPr="00ED68EC">
        <w:rPr>
          <w:rFonts w:ascii="Arial" w:hAnsi="Arial" w:cs="Arial"/>
        </w:rPr>
        <w:t xml:space="preserve"> increase</w:t>
      </w:r>
      <w:r w:rsidR="006D26D0">
        <w:rPr>
          <w:rFonts w:ascii="Arial" w:hAnsi="Arial" w:cs="Arial"/>
        </w:rPr>
        <w:t>s</w:t>
      </w:r>
      <w:r w:rsidR="00662064" w:rsidRPr="00ED68EC">
        <w:rPr>
          <w:rFonts w:ascii="Arial" w:hAnsi="Arial" w:cs="Arial"/>
        </w:rPr>
        <w:t xml:space="preserve"> </w:t>
      </w:r>
      <w:r w:rsidR="00AB6C1B">
        <w:rPr>
          <w:rFonts w:ascii="Arial" w:hAnsi="Arial" w:cs="Arial"/>
        </w:rPr>
        <w:t>in</w:t>
      </w:r>
      <w:r w:rsidR="00662064" w:rsidRPr="00ED68EC">
        <w:rPr>
          <w:rFonts w:ascii="Arial" w:hAnsi="Arial" w:cs="Arial"/>
        </w:rPr>
        <w:t xml:space="preserve"> </w:t>
      </w:r>
      <w:r w:rsidR="006D26D0">
        <w:rPr>
          <w:rFonts w:ascii="Arial" w:hAnsi="Arial" w:cs="Arial"/>
        </w:rPr>
        <w:t xml:space="preserve">the </w:t>
      </w:r>
      <w:r w:rsidR="00662064" w:rsidRPr="00ED68EC">
        <w:rPr>
          <w:rFonts w:ascii="Arial" w:hAnsi="Arial" w:cs="Arial"/>
        </w:rPr>
        <w:t>NH</w:t>
      </w:r>
      <w:r w:rsidR="00662064" w:rsidRPr="00ED68EC">
        <w:rPr>
          <w:rFonts w:ascii="Arial" w:hAnsi="Arial" w:cs="Arial"/>
          <w:vertAlign w:val="subscript"/>
        </w:rPr>
        <w:t>4</w:t>
      </w:r>
      <w:r w:rsidR="00662064" w:rsidRPr="00ED68EC">
        <w:rPr>
          <w:rFonts w:ascii="Arial" w:hAnsi="Arial" w:cs="Arial"/>
          <w:vertAlign w:val="superscript"/>
        </w:rPr>
        <w:t xml:space="preserve">+ </w:t>
      </w:r>
      <w:r w:rsidR="00662064" w:rsidRPr="00ED68EC">
        <w:rPr>
          <w:rFonts w:ascii="Arial" w:hAnsi="Arial" w:cs="Arial"/>
        </w:rPr>
        <w:t>and NO</w:t>
      </w:r>
      <w:r w:rsidR="00662064" w:rsidRPr="00ED68EC">
        <w:rPr>
          <w:rFonts w:ascii="Arial" w:hAnsi="Arial" w:cs="Arial"/>
          <w:vertAlign w:val="subscript"/>
        </w:rPr>
        <w:t>3</w:t>
      </w:r>
      <w:r w:rsidR="00662064" w:rsidRPr="00ED68EC">
        <w:rPr>
          <w:rFonts w:ascii="Arial" w:hAnsi="Arial" w:cs="Arial"/>
          <w:vertAlign w:val="superscript"/>
        </w:rPr>
        <w:t>-</w:t>
      </w:r>
      <w:r w:rsidR="00662064" w:rsidRPr="00ED68EC">
        <w:rPr>
          <w:rFonts w:ascii="Arial" w:hAnsi="Arial" w:cs="Arial"/>
        </w:rPr>
        <w:t xml:space="preserve"> </w:t>
      </w:r>
      <w:r w:rsidR="00F040D7">
        <w:rPr>
          <w:rFonts w:ascii="Arial" w:hAnsi="Arial" w:cs="Arial"/>
        </w:rPr>
        <w:t>pools</w:t>
      </w:r>
      <w:r w:rsidR="00662064" w:rsidRPr="00ED68EC">
        <w:rPr>
          <w:rFonts w:ascii="Arial" w:hAnsi="Arial" w:cs="Arial"/>
        </w:rPr>
        <w:t>, particularly in the mixed- and mineral-conventional systems (CONFYM and CONMIN).</w:t>
      </w:r>
      <w:r w:rsidR="00AB6C1B">
        <w:rPr>
          <w:rFonts w:ascii="Arial" w:hAnsi="Arial" w:cs="Arial"/>
        </w:rPr>
        <w:t xml:space="preserve"> </w:t>
      </w:r>
      <w:r w:rsidRPr="00ED68EC">
        <w:rPr>
          <w:rFonts w:ascii="Arial" w:hAnsi="Arial" w:cs="Arial"/>
        </w:rPr>
        <w:t xml:space="preserve">While some studies </w:t>
      </w:r>
      <w:r w:rsidR="00AB6C1B">
        <w:rPr>
          <w:rFonts w:ascii="Arial" w:hAnsi="Arial" w:cs="Arial"/>
        </w:rPr>
        <w:t>also reported</w:t>
      </w:r>
      <w:r w:rsidRPr="00ED68EC">
        <w:rPr>
          <w:rFonts w:ascii="Arial" w:hAnsi="Arial" w:cs="Arial"/>
        </w:rPr>
        <w:t xml:space="preserve"> that drought increase</w:t>
      </w:r>
      <w:r w:rsidR="00565302">
        <w:rPr>
          <w:rFonts w:ascii="Arial" w:hAnsi="Arial" w:cs="Arial"/>
        </w:rPr>
        <w:t>d</w:t>
      </w:r>
      <w:r w:rsidRPr="00ED68EC">
        <w:rPr>
          <w:rFonts w:ascii="Arial" w:hAnsi="Arial" w:cs="Arial"/>
        </w:rPr>
        <w:t xml:space="preserve"> both NH</w:t>
      </w:r>
      <w:r w:rsidRPr="00ED68EC">
        <w:rPr>
          <w:rFonts w:ascii="Arial" w:hAnsi="Arial" w:cs="Arial"/>
          <w:vertAlign w:val="subscript"/>
        </w:rPr>
        <w:t>4</w:t>
      </w:r>
      <w:r w:rsidRPr="00ED68EC">
        <w:rPr>
          <w:rFonts w:ascii="Arial" w:hAnsi="Arial" w:cs="Arial"/>
          <w:vertAlign w:val="superscript"/>
        </w:rPr>
        <w:t xml:space="preserve">+ </w:t>
      </w:r>
      <w:r w:rsidRPr="00ED68EC">
        <w:rPr>
          <w:rFonts w:ascii="Arial" w:hAnsi="Arial" w:cs="Arial"/>
        </w:rPr>
        <w:t>and NO</w:t>
      </w:r>
      <w:r w:rsidRPr="00ED68EC">
        <w:rPr>
          <w:rFonts w:ascii="Arial" w:hAnsi="Arial" w:cs="Arial"/>
          <w:vertAlign w:val="subscript"/>
        </w:rPr>
        <w:t>3</w:t>
      </w:r>
      <w:r w:rsidRPr="00ED68EC">
        <w:rPr>
          <w:rFonts w:ascii="Arial" w:hAnsi="Arial" w:cs="Arial"/>
          <w:vertAlign w:val="superscript"/>
        </w:rPr>
        <w:t>-</w:t>
      </w:r>
      <w:r w:rsidRPr="00ED68EC">
        <w:rPr>
          <w:rFonts w:ascii="Arial" w:hAnsi="Arial" w:cs="Arial"/>
        </w:rPr>
        <w:t xml:space="preserve"> </w:t>
      </w:r>
      <w:r w:rsidR="00AB6C1B">
        <w:rPr>
          <w:rFonts w:ascii="Arial" w:hAnsi="Arial" w:cs="Arial"/>
        </w:rPr>
        <w:t xml:space="preserve">pools </w:t>
      </w:r>
      <w:r w:rsidRPr="00ED68EC">
        <w:rPr>
          <w:rFonts w:ascii="Arial" w:hAnsi="Arial" w:cs="Arial"/>
        </w:rPr>
        <w:t>in soil</w:t>
      </w:r>
      <w:r w:rsidR="00C05C46">
        <w:rPr>
          <w:rFonts w:ascii="Arial" w:hAnsi="Arial" w:cs="Arial"/>
        </w:rPr>
        <w:t xml:space="preserve"> </w:t>
      </w:r>
      <w:r w:rsidR="00C05C46">
        <w:rPr>
          <w:rFonts w:ascii="Arial" w:hAnsi="Arial" w:cs="Arial"/>
        </w:rPr>
        <w:fldChar w:fldCharType="begin"/>
      </w:r>
      <w:r w:rsidR="00C05C46">
        <w:rPr>
          <w:rFonts w:ascii="Arial" w:hAnsi="Arial" w:cs="Arial"/>
        </w:rPr>
        <w:instrText xml:space="preserve"> ADDIN ZOTERO_ITEM CSL_CITATION {"citationID":"gMngPPDT","properties":{"formattedCitation":"(Deng et al., 2021; A. A. Hartmann et al., 2013; Ullah et al., 2020)","plainCitation":"(Deng et al., 2021; A. A. Hartmann et al., 2013; Ullah et al., 2020)","noteIndex":0},"citationItems":[{"id":142,"uris":["http://zotero.org/users/local/4LgJUJlW/items/VPRH8NXE"],"itemData":{"id":142,"type":"article-journal","abstract":"Extreme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C05C46">
        <w:rPr>
          <w:rFonts w:ascii="Arial" w:hAnsi="Arial" w:cs="Arial"/>
        </w:rPr>
        <w:fldChar w:fldCharType="separate"/>
      </w:r>
      <w:r w:rsidR="00C05C46">
        <w:rPr>
          <w:rFonts w:ascii="Arial" w:hAnsi="Arial" w:cs="Arial"/>
          <w:noProof/>
        </w:rPr>
        <w:t xml:space="preserve">(Deng et al., 2021; </w:t>
      </w:r>
      <w:r w:rsidR="00C05C46" w:rsidRPr="009E189C">
        <w:rPr>
          <w:rFonts w:ascii="Arial" w:hAnsi="Arial" w:cs="Arial"/>
          <w:noProof/>
          <w:rPrChange w:id="604" w:author="Ari Fina Bintarti" w:date="2024-05-24T15:52:00Z">
            <w:rPr>
              <w:rFonts w:ascii="Arial" w:hAnsi="Arial" w:cs="Arial"/>
              <w:noProof/>
              <w:highlight w:val="yellow"/>
            </w:rPr>
          </w:rPrChange>
        </w:rPr>
        <w:t>A. A.</w:t>
      </w:r>
      <w:r w:rsidR="00C05C46" w:rsidRPr="009E189C">
        <w:rPr>
          <w:rFonts w:ascii="Arial" w:hAnsi="Arial" w:cs="Arial"/>
          <w:noProof/>
        </w:rPr>
        <w:t xml:space="preserve"> H</w:t>
      </w:r>
      <w:r w:rsidR="00C05C46">
        <w:rPr>
          <w:rFonts w:ascii="Arial" w:hAnsi="Arial" w:cs="Arial"/>
          <w:noProof/>
        </w:rPr>
        <w:t>artmann et al., 2013; Ullah et al., 2020)</w:t>
      </w:r>
      <w:r w:rsidR="00C05C46">
        <w:rPr>
          <w:rFonts w:ascii="Arial" w:hAnsi="Arial" w:cs="Arial"/>
        </w:rPr>
        <w:fldChar w:fldCharType="end"/>
      </w:r>
      <w:r w:rsidR="00915D00">
        <w:rPr>
          <w:rFonts w:ascii="Arial" w:hAnsi="Arial" w:cs="Arial"/>
        </w:rPr>
        <w:t xml:space="preserve">, </w:t>
      </w:r>
      <w:r w:rsidRPr="00ED68EC">
        <w:rPr>
          <w:rFonts w:ascii="Arial" w:hAnsi="Arial" w:cs="Arial"/>
        </w:rPr>
        <w:t xml:space="preserve">others </w:t>
      </w:r>
      <w:r w:rsidR="00AB6C1B">
        <w:rPr>
          <w:rFonts w:ascii="Arial" w:hAnsi="Arial" w:cs="Arial"/>
        </w:rPr>
        <w:t>found that</w:t>
      </w:r>
      <w:r w:rsidRPr="00ED68EC">
        <w:rPr>
          <w:rFonts w:ascii="Arial" w:hAnsi="Arial" w:cs="Arial"/>
        </w:rPr>
        <w:t xml:space="preserve"> the NO</w:t>
      </w:r>
      <w:r w:rsidRPr="00ED68EC">
        <w:rPr>
          <w:rFonts w:ascii="Arial" w:hAnsi="Arial" w:cs="Arial"/>
          <w:vertAlign w:val="subscript"/>
        </w:rPr>
        <w:t>3</w:t>
      </w:r>
      <w:r w:rsidRPr="00ED68EC">
        <w:rPr>
          <w:rFonts w:ascii="Arial" w:hAnsi="Arial" w:cs="Arial"/>
          <w:vertAlign w:val="superscript"/>
        </w:rPr>
        <w:t>-</w:t>
      </w:r>
      <w:r w:rsidRPr="00ED68EC">
        <w:rPr>
          <w:rFonts w:ascii="Arial" w:hAnsi="Arial" w:cs="Arial"/>
        </w:rPr>
        <w:t xml:space="preserve"> </w:t>
      </w:r>
      <w:r w:rsidR="001948B9">
        <w:rPr>
          <w:rFonts w:ascii="Arial" w:hAnsi="Arial" w:cs="Arial"/>
        </w:rPr>
        <w:t>pools</w:t>
      </w:r>
      <w:r w:rsidRPr="00ED68EC">
        <w:rPr>
          <w:rFonts w:ascii="Arial" w:hAnsi="Arial" w:cs="Arial"/>
        </w:rPr>
        <w:t xml:space="preserve"> remained unchanged or even decreased in response to drought </w:t>
      </w:r>
      <w:r w:rsidRPr="008B5A4C">
        <w:rPr>
          <w:rFonts w:ascii="Arial" w:hAnsi="Arial" w:cs="Arial"/>
        </w:rPr>
        <w:fldChar w:fldCharType="begin"/>
      </w:r>
      <w:r w:rsidRPr="008B5A4C">
        <w:rPr>
          <w:rFonts w:ascii="Arial" w:hAnsi="Arial" w:cs="Arial"/>
        </w:rPr>
        <w:instrText xml:space="preserve"> ADDIN ZOTERO_ITEM CSL_CITATION {"citationID":"Aswq4BWz","properties":{"formattedCitation":"(Canarini et al., 2021; S\\uc0\\u233{}neca et al., 2020)","plainCitation":"(Canarini et al., 2021; Séneca et al., 2020)","noteIndex":0},"citationItems":[{"id":39,"uris":["http://zotero.org/users/local/4LgJUJlW/items/7Z7B4VS9"],"itemData":{"id":39,"type":"article-journal","abstract":"Abstract\n            Climate change is altering the frequency and severity of drought events. Recent evidence indicates that drought may produce legacy effects on soil microbial communities. However, it is unclear whether precedent drought events lead to ecological memory formation, i.e., the capacity of past events to influence current ecosystem response trajectories. Here, we utilize a long-term field experiment in a mountain grassland in central Austria with an experimental layout comparing 10 years of recurrent drought events to a single drought event and ambient conditions. We show that recurrent droughts increase the dissimilarity of microbial communities compared to control and single drought events, and enhance soil multifunctionality during drought (calculated via measurements of potential enzymatic activities, soil nutrients, microbial biomass stoichiometry and belowground net primary productivity). Our results indicate that soil microbial community composition changes in concert with its functioning, with consequences for soil processes. The formation of ecological memory in soil under recurrent drought may enhance the resilience of ecosystem functioning against future drought events.","container-title":"Nature Communications","DOI":"10.1038/s41467-021-25675-4","ISSN":"2041-1723","issue":"1","journalAbbreviation":"Nat Commun","language":"en","page":"5308","source":"DOI.org (Crossref)","title":"Ecological memory of recurrent drought modifies soil processes via changes in soil microbial community","volume":"12","author":[{"family":"Canarini","given":"Alberto"},{"family":"Schmidt","given":"Hannes"},{"family":"Fuchslueger","given":"Lucia"},{"family":"Martin","given":"Victoria"},{"family":"Herbold","given":"Craig W."},{"family":"Zezula","given":"David"},{"family":"Gündler","given":"Philipp"},{"family":"Hasibeder","given":"Roland"},{"family":"Jecmenica","given":"Marina"},{"family":"Bahn","given":"Michael"},{"family":"Richter","given":"Andreas"}],"issued":{"date-parts":[["2021",9,6]]}}},{"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Pr="008B5A4C">
        <w:rPr>
          <w:rFonts w:ascii="Arial" w:hAnsi="Arial" w:cs="Arial"/>
        </w:rPr>
        <w:fldChar w:fldCharType="separate"/>
      </w:r>
      <w:r w:rsidRPr="008B5A4C">
        <w:rPr>
          <w:rFonts w:ascii="Arial" w:hAnsi="Arial" w:cs="Arial"/>
        </w:rPr>
        <w:t>(Canarini et al., 2021; Séneca et al., 2020)</w:t>
      </w:r>
      <w:r w:rsidRPr="008B5A4C">
        <w:rPr>
          <w:rFonts w:ascii="Arial" w:hAnsi="Arial" w:cs="Arial"/>
        </w:rPr>
        <w:fldChar w:fldCharType="end"/>
      </w:r>
      <w:r w:rsidRPr="008B5A4C">
        <w:rPr>
          <w:rFonts w:ascii="Arial" w:hAnsi="Arial" w:cs="Arial"/>
        </w:rPr>
        <w:t xml:space="preserve">. High </w:t>
      </w:r>
      <w:r w:rsidR="00351CB4" w:rsidRPr="008B5A4C">
        <w:rPr>
          <w:rFonts w:ascii="Arial" w:hAnsi="Arial" w:cs="Arial"/>
        </w:rPr>
        <w:t>NO</w:t>
      </w:r>
      <w:r w:rsidR="00351CB4" w:rsidRPr="008B5A4C">
        <w:rPr>
          <w:rFonts w:ascii="Arial" w:hAnsi="Arial" w:cs="Arial"/>
          <w:vertAlign w:val="subscript"/>
        </w:rPr>
        <w:t>3</w:t>
      </w:r>
      <w:r w:rsidR="00351CB4" w:rsidRPr="008B5A4C">
        <w:rPr>
          <w:rFonts w:ascii="Arial" w:hAnsi="Arial" w:cs="Arial"/>
          <w:vertAlign w:val="superscript"/>
        </w:rPr>
        <w:t>-</w:t>
      </w:r>
      <w:r w:rsidR="002B1D71">
        <w:rPr>
          <w:rFonts w:ascii="Arial" w:hAnsi="Arial" w:cs="Arial"/>
          <w:vertAlign w:val="superscript"/>
        </w:rPr>
        <w:t xml:space="preserve"> </w:t>
      </w:r>
      <w:r w:rsidRPr="008B5A4C">
        <w:rPr>
          <w:rFonts w:ascii="Arial" w:hAnsi="Arial" w:cs="Arial"/>
        </w:rPr>
        <w:t xml:space="preserve">accumulation under drought </w:t>
      </w:r>
      <w:r w:rsidR="00FC552D">
        <w:rPr>
          <w:rFonts w:ascii="Arial" w:hAnsi="Arial" w:cs="Arial"/>
        </w:rPr>
        <w:t>has</w:t>
      </w:r>
      <w:r w:rsidRPr="008B5A4C">
        <w:rPr>
          <w:rFonts w:ascii="Arial" w:hAnsi="Arial" w:cs="Arial"/>
        </w:rPr>
        <w:t xml:space="preserve"> be</w:t>
      </w:r>
      <w:r w:rsidR="00FC552D">
        <w:rPr>
          <w:rFonts w:ascii="Arial" w:hAnsi="Arial" w:cs="Arial"/>
        </w:rPr>
        <w:t>en</w:t>
      </w:r>
      <w:r w:rsidRPr="008B5A4C">
        <w:rPr>
          <w:rFonts w:ascii="Arial" w:hAnsi="Arial" w:cs="Arial"/>
        </w:rPr>
        <w:t xml:space="preserve"> attributed to </w:t>
      </w:r>
      <w:r w:rsidR="00AB6C1B" w:rsidRPr="00772E22">
        <w:rPr>
          <w:rFonts w:ascii="Arial" w:hAnsi="Arial" w:cs="Arial"/>
        </w:rPr>
        <w:t>reduced</w:t>
      </w:r>
      <w:r w:rsidRPr="008B5A4C">
        <w:rPr>
          <w:rFonts w:ascii="Arial" w:hAnsi="Arial" w:cs="Arial"/>
        </w:rPr>
        <w:t xml:space="preserve"> </w:t>
      </w:r>
      <w:r w:rsidR="00AB6C1B" w:rsidRPr="00772E22">
        <w:rPr>
          <w:rFonts w:ascii="Arial" w:hAnsi="Arial" w:cs="Arial"/>
        </w:rPr>
        <w:t>de</w:t>
      </w:r>
      <w:r w:rsidRPr="008B5A4C">
        <w:rPr>
          <w:rFonts w:ascii="Arial" w:hAnsi="Arial" w:cs="Arial"/>
        </w:rPr>
        <w:t>nitrification</w:t>
      </w:r>
      <w:r w:rsidR="00804E75" w:rsidRPr="00772E22">
        <w:rPr>
          <w:rFonts w:ascii="Arial" w:hAnsi="Arial" w:cs="Arial"/>
        </w:rPr>
        <w:t xml:space="preserve"> </w:t>
      </w:r>
      <w:r w:rsidR="00AB6C1B" w:rsidRPr="00772E22">
        <w:rPr>
          <w:rFonts w:ascii="Arial" w:hAnsi="Arial" w:cs="Arial"/>
        </w:rPr>
        <w:t>and</w:t>
      </w:r>
      <w:r w:rsidRPr="008B5A4C">
        <w:rPr>
          <w:rFonts w:ascii="Arial" w:hAnsi="Arial" w:cs="Arial"/>
        </w:rPr>
        <w:t xml:space="preserve"> </w:t>
      </w:r>
      <w:r w:rsidR="00633F87" w:rsidRPr="00772E22">
        <w:rPr>
          <w:rFonts w:ascii="Arial" w:hAnsi="Arial" w:cs="Arial"/>
        </w:rPr>
        <w:t xml:space="preserve">increased nitrification due to </w:t>
      </w:r>
      <w:r w:rsidR="00804E75" w:rsidRPr="00772E22">
        <w:rPr>
          <w:rFonts w:ascii="Arial" w:hAnsi="Arial" w:cs="Arial"/>
        </w:rPr>
        <w:t xml:space="preserve">higher oxygen diffusion </w:t>
      </w:r>
      <w:r w:rsidR="00976270">
        <w:rPr>
          <w:rFonts w:ascii="Arial" w:hAnsi="Arial" w:cs="Arial"/>
        </w:rPr>
        <w:t>as well as to</w:t>
      </w:r>
      <w:r w:rsidR="00633F87" w:rsidRPr="00772E22">
        <w:rPr>
          <w:rFonts w:ascii="Arial" w:hAnsi="Arial" w:cs="Arial"/>
        </w:rPr>
        <w:t xml:space="preserve"> reduced </w:t>
      </w:r>
      <w:r w:rsidRPr="008B5A4C">
        <w:rPr>
          <w:rFonts w:ascii="Arial" w:hAnsi="Arial" w:cs="Arial"/>
        </w:rPr>
        <w:t>NO</w:t>
      </w:r>
      <w:r w:rsidRPr="008B5A4C">
        <w:rPr>
          <w:rFonts w:ascii="Arial" w:hAnsi="Arial" w:cs="Arial"/>
          <w:vertAlign w:val="subscript"/>
        </w:rPr>
        <w:t>3</w:t>
      </w:r>
      <w:r w:rsidRPr="008B5A4C">
        <w:rPr>
          <w:rFonts w:ascii="Arial" w:hAnsi="Arial" w:cs="Arial"/>
          <w:vertAlign w:val="superscript"/>
        </w:rPr>
        <w:t>-</w:t>
      </w:r>
      <w:r w:rsidRPr="008B5A4C">
        <w:rPr>
          <w:rFonts w:ascii="Arial" w:hAnsi="Arial" w:cs="Arial"/>
        </w:rPr>
        <w:t xml:space="preserve"> leaching</w:t>
      </w:r>
      <w:r w:rsidR="00633F87" w:rsidRPr="00772E22">
        <w:rPr>
          <w:rFonts w:ascii="Arial" w:hAnsi="Arial" w:cs="Arial"/>
        </w:rPr>
        <w:t xml:space="preserve"> </w:t>
      </w:r>
      <w:r w:rsidRPr="008B5A4C">
        <w:rPr>
          <w:rFonts w:ascii="Arial" w:hAnsi="Arial" w:cs="Arial"/>
        </w:rPr>
        <w:fldChar w:fldCharType="begin"/>
      </w:r>
      <w:r w:rsidR="00582B36">
        <w:rPr>
          <w:rFonts w:ascii="Arial" w:hAnsi="Arial" w:cs="Arial"/>
        </w:rPr>
        <w:instrText xml:space="preserve"> ADDIN ZOTERO_ITEM CSL_CITATION {"citationID":"g0rWCvTn","properties":{"formattedCitation":"(Deng et al., 2021; A. A. Hartmann et al., 2013)","plainCitation":"(Deng et al., 2021; A. A. Hartmann et al., 2013)","noteIndex":0},"citationItems":[{"id":142,"uris":["http://zotero.org/users/local/4LgJUJlW/items/VPRH8NXE"],"itemData":{"id":142,"type":"article-journal","abstract":"Extreme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A."}],"issued":{"date-parts":[["2013",3,1]]}}}],"schema":"https://github.com/citation-style-language/schema/raw/master/csl-citation.json"} </w:instrText>
      </w:r>
      <w:r w:rsidRPr="008B5A4C">
        <w:rPr>
          <w:rFonts w:ascii="Arial" w:hAnsi="Arial" w:cs="Arial"/>
        </w:rPr>
        <w:fldChar w:fldCharType="separate"/>
      </w:r>
      <w:r w:rsidR="00582B36">
        <w:rPr>
          <w:rFonts w:ascii="Arial" w:hAnsi="Arial" w:cs="Arial"/>
          <w:noProof/>
        </w:rPr>
        <w:t xml:space="preserve">(Deng et al., 2021; </w:t>
      </w:r>
      <w:r w:rsidR="00582B36" w:rsidRPr="009E189C">
        <w:rPr>
          <w:rFonts w:ascii="Arial" w:hAnsi="Arial" w:cs="Arial"/>
          <w:noProof/>
          <w:rPrChange w:id="605" w:author="Ari Fina Bintarti" w:date="2024-05-24T15:52:00Z">
            <w:rPr>
              <w:rFonts w:ascii="Arial" w:hAnsi="Arial" w:cs="Arial"/>
              <w:noProof/>
              <w:highlight w:val="yellow"/>
            </w:rPr>
          </w:rPrChange>
        </w:rPr>
        <w:t>A. A.</w:t>
      </w:r>
      <w:r w:rsidR="00582B36">
        <w:rPr>
          <w:rFonts w:ascii="Arial" w:hAnsi="Arial" w:cs="Arial"/>
          <w:noProof/>
        </w:rPr>
        <w:t xml:space="preserve"> Hartmann et al., 2013)</w:t>
      </w:r>
      <w:r w:rsidRPr="008B5A4C">
        <w:rPr>
          <w:rFonts w:ascii="Arial" w:hAnsi="Arial" w:cs="Arial"/>
        </w:rPr>
        <w:fldChar w:fldCharType="end"/>
      </w:r>
      <w:r w:rsidR="00F040D7">
        <w:rPr>
          <w:rFonts w:ascii="Arial" w:hAnsi="Arial" w:cs="Arial"/>
        </w:rPr>
        <w:t>,</w:t>
      </w:r>
      <w:r w:rsidR="00633F87" w:rsidRPr="00772E22">
        <w:rPr>
          <w:rFonts w:ascii="Arial" w:hAnsi="Arial" w:cs="Arial"/>
        </w:rPr>
        <w:t xml:space="preserve"> while microbial death</w:t>
      </w:r>
      <w:r w:rsidR="00804E75" w:rsidRPr="00772E22">
        <w:rPr>
          <w:rFonts w:ascii="Arial" w:hAnsi="Arial" w:cs="Arial"/>
        </w:rPr>
        <w:t xml:space="preserve"> can contribute</w:t>
      </w:r>
      <w:r w:rsidR="00633F87" w:rsidRPr="00772E22">
        <w:rPr>
          <w:rFonts w:ascii="Arial" w:hAnsi="Arial" w:cs="Arial"/>
        </w:rPr>
        <w:t xml:space="preserve"> to increased</w:t>
      </w:r>
      <w:r w:rsidRPr="008B5A4C">
        <w:rPr>
          <w:rFonts w:ascii="Arial" w:hAnsi="Arial" w:cs="Arial"/>
        </w:rPr>
        <w:t xml:space="preserve"> </w:t>
      </w:r>
      <w:r w:rsidR="00633F87" w:rsidRPr="00772E22">
        <w:rPr>
          <w:rFonts w:ascii="Arial" w:hAnsi="Arial" w:cs="Arial"/>
        </w:rPr>
        <w:t>NH</w:t>
      </w:r>
      <w:r w:rsidR="00633F87" w:rsidRPr="00440A1F">
        <w:rPr>
          <w:rFonts w:ascii="Arial" w:hAnsi="Arial" w:cs="Arial"/>
          <w:vertAlign w:val="subscript"/>
          <w:rPrChange w:id="606" w:author="Ari Fina Bintarti" w:date="2024-05-24T15:55:00Z">
            <w:rPr>
              <w:rFonts w:ascii="Arial" w:hAnsi="Arial" w:cs="Arial"/>
            </w:rPr>
          </w:rPrChange>
        </w:rPr>
        <w:t>4</w:t>
      </w:r>
      <w:r w:rsidR="00633F87" w:rsidRPr="00440A1F">
        <w:rPr>
          <w:rFonts w:ascii="Arial" w:hAnsi="Arial" w:cs="Arial"/>
          <w:vertAlign w:val="superscript"/>
          <w:rPrChange w:id="607" w:author="Ari Fina Bintarti" w:date="2024-05-24T15:55:00Z">
            <w:rPr>
              <w:rFonts w:ascii="Arial" w:hAnsi="Arial" w:cs="Arial"/>
            </w:rPr>
          </w:rPrChange>
        </w:rPr>
        <w:t>+</w:t>
      </w:r>
      <w:r w:rsidR="000C08D3" w:rsidRPr="00772E22">
        <w:rPr>
          <w:rFonts w:ascii="Arial" w:hAnsi="Arial" w:cs="Arial"/>
        </w:rPr>
        <w:t xml:space="preserve"> (</w:t>
      </w:r>
      <w:r w:rsidR="000C08D3" w:rsidRPr="00772E22">
        <w:rPr>
          <w:rFonts w:ascii="Arial" w:hAnsi="Arial" w:cs="Arial"/>
          <w:noProof/>
        </w:rPr>
        <w:t>Homyak et al., 2017)</w:t>
      </w:r>
      <w:r w:rsidR="00633F87" w:rsidRPr="00772E22">
        <w:rPr>
          <w:rFonts w:ascii="Arial" w:hAnsi="Arial" w:cs="Arial"/>
        </w:rPr>
        <w:t>. Alternatively,</w:t>
      </w:r>
      <w:r w:rsidR="00460B3D" w:rsidRPr="00772E22">
        <w:rPr>
          <w:rFonts w:ascii="Arial" w:hAnsi="Arial" w:cs="Arial"/>
        </w:rPr>
        <w:t xml:space="preserve"> drought affects plant growth by reducing the capacity for root N</w:t>
      </w:r>
      <w:r w:rsidR="00FC552D">
        <w:rPr>
          <w:rFonts w:ascii="Arial" w:hAnsi="Arial" w:cs="Arial"/>
        </w:rPr>
        <w:t>-</w:t>
      </w:r>
      <w:r w:rsidR="00460B3D" w:rsidRPr="00772E22">
        <w:rPr>
          <w:rFonts w:ascii="Arial" w:hAnsi="Arial" w:cs="Arial"/>
        </w:rPr>
        <w:t xml:space="preserve">uptake, which </w:t>
      </w:r>
      <w:r w:rsidR="008B5A4C">
        <w:rPr>
          <w:rFonts w:ascii="Arial" w:hAnsi="Arial" w:cs="Arial"/>
        </w:rPr>
        <w:t xml:space="preserve">can </w:t>
      </w:r>
      <w:r w:rsidR="00460B3D" w:rsidRPr="00772E22">
        <w:rPr>
          <w:rFonts w:ascii="Arial" w:hAnsi="Arial" w:cs="Arial"/>
        </w:rPr>
        <w:t xml:space="preserve">consequently leads to a buildup of mineral N in soil </w:t>
      </w:r>
      <w:r w:rsidR="00460B3D" w:rsidRPr="00772E22">
        <w:rPr>
          <w:rFonts w:ascii="Arial" w:hAnsi="Arial" w:cs="Arial"/>
        </w:rPr>
        <w:fldChar w:fldCharType="begin"/>
      </w:r>
      <w:r w:rsidR="005A6830">
        <w:rPr>
          <w:rFonts w:ascii="Arial" w:hAnsi="Arial" w:cs="Arial"/>
        </w:rPr>
        <w:instrText xml:space="preserve"> ADDIN ZOTERO_ITEM CSL_CITATION {"citationID":"NluE5J7L","properties":{"formattedCitation":"(de Vries et al., 2016; Homyak et al., 2017)","plainCitation":"(de Vries et al., 2016; Homyak et al., 2017)","noteIndex":0},"citationItems":[{"id":515,"uris":["http://zotero.org/users/local/4LgJUJlW/items/SJ7XCFTL"],"itemData":{"id":515,"type":"article-journal","abstract":"Root traits are increasingly used to predict how plants modify soil processes. Here, we assessed how drought-induced changes in root systems of four common grassland species affected C and N availability in soil. We hypothesized that drought would promote resource-conservative root traits such as high root tissue density (RTD) and low specific root length (SRL), and that these changes would result in higher soil N availability through decreased root N uptake, but lower C availability through reduced root exudation.","container-title":"Plant and Soil","DOI":"10.1007/s11104-016-2964-4","ISSN":"1573-5036","issue":"1","journalAbbreviation":"Plant Soil","language":"en","page":"297-312","source":"Springer Link","title":"Grassland species root response to drought: consequences for soil carbon and nitrogen availability","title-short":"Grassland species root response to drought","volume":"409","author":[{"family":"Vries","given":"Franciska T.","non-dropping-particle":"de"},{"family":"Brown","given":"Caley"},{"family":"Stevens","given":"Carly J."}],"issued":{"date-parts":[["2016",12,1]]}}},{"id":134,"uris":["http://zotero.org/users/local/4LgJUJlW/items/2LUSKQCY"],"itemData":{"id":134,"type":"article-journal","abstract":"Many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460B3D" w:rsidRPr="00772E22">
        <w:rPr>
          <w:rFonts w:ascii="Arial" w:hAnsi="Arial" w:cs="Arial"/>
        </w:rPr>
        <w:fldChar w:fldCharType="separate"/>
      </w:r>
      <w:r w:rsidR="005A6830">
        <w:rPr>
          <w:rFonts w:ascii="Arial" w:hAnsi="Arial" w:cs="Arial"/>
          <w:noProof/>
        </w:rPr>
        <w:t>(de Vries et al., 2016; Homyak et al., 2017)</w:t>
      </w:r>
      <w:r w:rsidR="00460B3D" w:rsidRPr="00772E22">
        <w:rPr>
          <w:rFonts w:ascii="Arial" w:hAnsi="Arial" w:cs="Arial"/>
        </w:rPr>
        <w:fldChar w:fldCharType="end"/>
      </w:r>
      <w:r w:rsidR="00460B3D" w:rsidRPr="00772E22">
        <w:rPr>
          <w:rFonts w:ascii="Arial" w:hAnsi="Arial" w:cs="Arial"/>
        </w:rPr>
        <w:t>.</w:t>
      </w:r>
      <w:r w:rsidR="00460B3D" w:rsidRPr="00ED68EC">
        <w:rPr>
          <w:rFonts w:ascii="Arial" w:hAnsi="Arial" w:cs="Arial"/>
        </w:rPr>
        <w:t xml:space="preserve"> </w:t>
      </w:r>
      <w:r w:rsidR="00054723" w:rsidRPr="00ED68EC">
        <w:rPr>
          <w:rFonts w:ascii="Arial" w:hAnsi="Arial" w:cs="Arial"/>
        </w:rPr>
        <w:t xml:space="preserve">Interestingly, unlike </w:t>
      </w:r>
      <w:r w:rsidR="001A136F">
        <w:rPr>
          <w:rFonts w:ascii="Arial" w:hAnsi="Arial" w:cs="Arial"/>
        </w:rPr>
        <w:t xml:space="preserve">in </w:t>
      </w:r>
      <w:r w:rsidR="00054723" w:rsidRPr="00ED68EC">
        <w:rPr>
          <w:rFonts w:ascii="Arial" w:hAnsi="Arial" w:cs="Arial"/>
        </w:rPr>
        <w:t>the conventional systems, the NH</w:t>
      </w:r>
      <w:r w:rsidR="00054723" w:rsidRPr="00ED68EC">
        <w:rPr>
          <w:rFonts w:ascii="Arial" w:hAnsi="Arial" w:cs="Arial"/>
          <w:vertAlign w:val="subscript"/>
        </w:rPr>
        <w:t>4</w:t>
      </w:r>
      <w:r w:rsidR="00054723" w:rsidRPr="00ED68EC">
        <w:rPr>
          <w:rFonts w:ascii="Arial" w:hAnsi="Arial" w:cs="Arial"/>
          <w:vertAlign w:val="superscript"/>
        </w:rPr>
        <w:t>+</w:t>
      </w:r>
      <w:r w:rsidR="00054723" w:rsidRPr="00ED68EC">
        <w:rPr>
          <w:rFonts w:ascii="Arial" w:hAnsi="Arial" w:cs="Arial"/>
        </w:rPr>
        <w:t xml:space="preserve"> and NO</w:t>
      </w:r>
      <w:r w:rsidR="00054723" w:rsidRPr="00ED68EC">
        <w:rPr>
          <w:rFonts w:ascii="Arial" w:hAnsi="Arial" w:cs="Arial"/>
          <w:vertAlign w:val="subscript"/>
        </w:rPr>
        <w:t>3</w:t>
      </w:r>
      <w:r w:rsidR="00054723" w:rsidRPr="00ED68EC">
        <w:rPr>
          <w:rFonts w:ascii="Arial" w:hAnsi="Arial" w:cs="Arial"/>
          <w:vertAlign w:val="superscript"/>
        </w:rPr>
        <w:t>-</w:t>
      </w:r>
      <w:r w:rsidR="00054723" w:rsidRPr="00ED68EC">
        <w:rPr>
          <w:rFonts w:ascii="Arial" w:hAnsi="Arial" w:cs="Arial"/>
        </w:rPr>
        <w:t xml:space="preserve"> </w:t>
      </w:r>
      <w:r w:rsidR="00AB6C1B">
        <w:rPr>
          <w:rFonts w:ascii="Arial" w:hAnsi="Arial" w:cs="Arial"/>
        </w:rPr>
        <w:t>pools</w:t>
      </w:r>
      <w:r w:rsidR="00AB6C1B" w:rsidRPr="00ED68EC">
        <w:rPr>
          <w:rFonts w:ascii="Arial" w:hAnsi="Arial" w:cs="Arial"/>
        </w:rPr>
        <w:t xml:space="preserve"> </w:t>
      </w:r>
      <w:r w:rsidR="00054723" w:rsidRPr="00ED68EC">
        <w:rPr>
          <w:rFonts w:ascii="Arial" w:hAnsi="Arial" w:cs="Arial"/>
        </w:rPr>
        <w:t xml:space="preserve">in the BIODYN system </w:t>
      </w:r>
      <w:r w:rsidR="00AB6C1B">
        <w:rPr>
          <w:rFonts w:ascii="Arial" w:hAnsi="Arial" w:cs="Arial"/>
        </w:rPr>
        <w:t>were</w:t>
      </w:r>
      <w:r w:rsidR="00AB6C1B" w:rsidRPr="00ED68EC">
        <w:rPr>
          <w:rFonts w:ascii="Arial" w:hAnsi="Arial" w:cs="Arial"/>
        </w:rPr>
        <w:t xml:space="preserve"> </w:t>
      </w:r>
      <w:r w:rsidR="00054723" w:rsidRPr="00ED68EC">
        <w:rPr>
          <w:rFonts w:ascii="Arial" w:hAnsi="Arial" w:cs="Arial"/>
        </w:rPr>
        <w:t xml:space="preserve">mainly unaffected by drought, </w:t>
      </w:r>
      <w:r w:rsidR="00AB6C1B">
        <w:rPr>
          <w:rFonts w:ascii="Arial" w:hAnsi="Arial" w:cs="Arial"/>
        </w:rPr>
        <w:t>suggesting a stronger resistance of the</w:t>
      </w:r>
      <w:r w:rsidR="00AB6C1B" w:rsidRPr="00ED68EC">
        <w:rPr>
          <w:rFonts w:ascii="Arial" w:hAnsi="Arial" w:cs="Arial"/>
        </w:rPr>
        <w:t xml:space="preserve"> </w:t>
      </w:r>
      <w:r w:rsidR="00AB6C1B">
        <w:rPr>
          <w:rFonts w:ascii="Arial" w:hAnsi="Arial" w:cs="Arial"/>
        </w:rPr>
        <w:t xml:space="preserve">underlying microbial N-processes </w:t>
      </w:r>
      <w:r w:rsidR="00054723" w:rsidRPr="00ED68EC">
        <w:rPr>
          <w:rFonts w:ascii="Arial" w:hAnsi="Arial" w:cs="Arial"/>
        </w:rPr>
        <w:t>in th</w:t>
      </w:r>
      <w:r w:rsidR="00FE7C2A">
        <w:rPr>
          <w:rFonts w:ascii="Arial" w:hAnsi="Arial" w:cs="Arial"/>
        </w:rPr>
        <w:t>is</w:t>
      </w:r>
      <w:r w:rsidR="00054723" w:rsidRPr="00ED68EC">
        <w:rPr>
          <w:rFonts w:ascii="Arial" w:hAnsi="Arial" w:cs="Arial"/>
        </w:rPr>
        <w:t xml:space="preserve"> system </w:t>
      </w:r>
      <w:r w:rsidR="00054723" w:rsidRPr="00ED68EC">
        <w:rPr>
          <w:rFonts w:ascii="Arial" w:hAnsi="Arial" w:cs="Arial"/>
        </w:rPr>
        <w:fldChar w:fldCharType="begin"/>
      </w:r>
      <w:r w:rsidR="00054723" w:rsidRPr="00ED68EC">
        <w:rPr>
          <w:rFonts w:ascii="Arial" w:hAnsi="Arial" w:cs="Arial"/>
        </w:rPr>
        <w:instrText xml:space="preserve"> ADDIN ZOTERO_ITEM CSL_CITATION {"citationID":"J6gEAfe9","properties":{"formattedCitation":"(Fuchslueger et al., 2014)","plainCitation":"(Fuchslueger et al., 2014)","noteIndex":0},"citationItems":[{"id":66,"uris":["http://zotero.org/users/local/4LgJUJlW/items/R2LCZCYM"],"itemData":{"id":66,"type":"article-journal","abstract":"Future climate scenarios suggest an increased frequency of summer drought periods in the European Alpine Region. Drought can affect soil nitrogen (N) cycling, by altering N transformation rates, as well as the abundances of ammonia-oxidizing bacteria and archaea. However, the extent to which drought affects N cycling under in situ conditions is still controversial. The goal of this study was to analyse effects of drought on soil N turnover and ammoniaoxidizer abundances in soil without drought history. To this end we conducted rain-exclusion experiments at two differently managed mountain grassland sites, an annually mown and occasionally fertilized meadow and an abandoned grassland. Soils were sampled before, during and after drought and were analysed for potential gross rates of N mineralization, microbial uptake of inorganic N, nitriﬁcation, and the abundances of bacterial and archaeal ammonia-oxidizers based on gene copy numbers of the amoA gene (AOB and AOA, respectively).","container-title":"Biogeosciences","DOI":"10.5194/bg-11-6003-2014","ISSN":"1726-4189","issue":"21","journalAbbreviation":"Biogeosciences","language":"en","license":"https://creativecommons.org/licenses/by/3.0/","page":"6003-6015","source":"DOI.org (Crossref)","title":"Effects of drought on nitrogen turnover and abundances of ammonia-oxidizers in mountain grassland","volume":"11","author":[{"family":"Fuchslueger","given":"L."},{"family":"Kastl","given":"E.-M."},{"family":"Bauer","given":"F."},{"family":"Kienzl","given":"S."},{"family":"Hasibeder","given":"R."},{"family":"Ladreiter-Knauss","given":"T."},{"family":"Schmitt","given":"M."},{"family":"Bahn","given":"M."},{"family":"Schloter","given":"M."},{"family":"Richter","given":"A."},{"family":"Szukics","given":"U."}],"issued":{"date-parts":[["2014",11,5]]}}}],"schema":"https://github.com/citation-style-language/schema/raw/master/csl-citation.json"} </w:instrText>
      </w:r>
      <w:r w:rsidR="00054723" w:rsidRPr="00ED68EC">
        <w:rPr>
          <w:rFonts w:ascii="Arial" w:hAnsi="Arial" w:cs="Arial"/>
        </w:rPr>
        <w:fldChar w:fldCharType="separate"/>
      </w:r>
      <w:r w:rsidR="00054723" w:rsidRPr="00ED68EC">
        <w:rPr>
          <w:rFonts w:ascii="Arial" w:hAnsi="Arial" w:cs="Arial"/>
          <w:noProof/>
        </w:rPr>
        <w:t>(Fuchslueger et al., 2014)</w:t>
      </w:r>
      <w:r w:rsidR="00054723" w:rsidRPr="00ED68EC">
        <w:rPr>
          <w:rFonts w:ascii="Arial" w:hAnsi="Arial" w:cs="Arial"/>
        </w:rPr>
        <w:fldChar w:fldCharType="end"/>
      </w:r>
      <w:r w:rsidR="00054723" w:rsidRPr="00ED68EC">
        <w:rPr>
          <w:rFonts w:ascii="Arial" w:hAnsi="Arial" w:cs="Arial"/>
        </w:rPr>
        <w:t xml:space="preserve">. </w:t>
      </w:r>
      <w:r w:rsidR="001A136F" w:rsidRPr="0014247F">
        <w:rPr>
          <w:rFonts w:ascii="Arial" w:hAnsi="Arial" w:cs="Arial"/>
        </w:rPr>
        <w:t>Th</w:t>
      </w:r>
      <w:r w:rsidR="00430DF0">
        <w:rPr>
          <w:rFonts w:ascii="Arial" w:hAnsi="Arial" w:cs="Arial"/>
        </w:rPr>
        <w:t xml:space="preserve">is suggests that </w:t>
      </w:r>
      <w:r w:rsidR="00430DF0" w:rsidRPr="0014247F">
        <w:rPr>
          <w:rFonts w:ascii="Arial" w:hAnsi="Arial" w:cs="Arial"/>
        </w:rPr>
        <w:t xml:space="preserve">differences in fertilization and agricultural management approaches between </w:t>
      </w:r>
      <w:r w:rsidR="00430DF0">
        <w:rPr>
          <w:rFonts w:ascii="Arial" w:hAnsi="Arial" w:cs="Arial"/>
        </w:rPr>
        <w:t xml:space="preserve">the </w:t>
      </w:r>
      <w:r w:rsidR="00430DF0" w:rsidRPr="0014247F">
        <w:rPr>
          <w:rFonts w:ascii="Arial" w:hAnsi="Arial" w:cs="Arial"/>
        </w:rPr>
        <w:t xml:space="preserve">organic and conventional systems </w:t>
      </w:r>
      <w:r w:rsidR="00430DF0">
        <w:rPr>
          <w:rFonts w:ascii="Arial" w:hAnsi="Arial" w:cs="Arial"/>
        </w:rPr>
        <w:t xml:space="preserve">can </w:t>
      </w:r>
      <w:r w:rsidR="00263691">
        <w:rPr>
          <w:rFonts w:ascii="Arial" w:hAnsi="Arial" w:cs="Arial"/>
        </w:rPr>
        <w:t>lead</w:t>
      </w:r>
      <w:r w:rsidR="00430DF0">
        <w:rPr>
          <w:rFonts w:ascii="Arial" w:hAnsi="Arial" w:cs="Arial"/>
        </w:rPr>
        <w:t xml:space="preserve"> to </w:t>
      </w:r>
      <w:r w:rsidR="001A136F" w:rsidRPr="0014247F">
        <w:rPr>
          <w:rFonts w:ascii="Arial" w:hAnsi="Arial" w:cs="Arial"/>
        </w:rPr>
        <w:t>diverging responses of mineral</w:t>
      </w:r>
      <w:r w:rsidR="002F6C64" w:rsidRPr="0014247F">
        <w:rPr>
          <w:rFonts w:ascii="Arial" w:hAnsi="Arial" w:cs="Arial"/>
        </w:rPr>
        <w:t xml:space="preserve"> </w:t>
      </w:r>
      <w:r w:rsidR="001A136F" w:rsidRPr="0014247F">
        <w:rPr>
          <w:rFonts w:ascii="Arial" w:hAnsi="Arial" w:cs="Arial"/>
        </w:rPr>
        <w:t>N to drought</w:t>
      </w:r>
      <w:r w:rsidR="00263691">
        <w:rPr>
          <w:rFonts w:ascii="Arial" w:hAnsi="Arial" w:cs="Arial"/>
        </w:rPr>
        <w:t>.</w:t>
      </w:r>
    </w:p>
    <w:p w14:paraId="166D6A91" w14:textId="77777777" w:rsidR="009844BF" w:rsidRDefault="009844BF">
      <w:pPr>
        <w:spacing w:line="480" w:lineRule="auto"/>
        <w:ind w:firstLine="360"/>
        <w:jc w:val="both"/>
        <w:rPr>
          <w:ins w:id="608" w:author="Ari Fina Bintarti" w:date="2024-05-24T10:05:00Z"/>
          <w:rFonts w:ascii="Arial" w:hAnsi="Arial" w:cs="Arial"/>
        </w:rPr>
        <w:pPrChange w:id="609" w:author="Ari Fina Bintarti" w:date="2024-05-24T10:05:00Z">
          <w:pPr>
            <w:spacing w:line="480" w:lineRule="auto"/>
            <w:ind w:firstLine="720"/>
            <w:jc w:val="both"/>
          </w:pPr>
        </w:pPrChange>
      </w:pPr>
    </w:p>
    <w:p w14:paraId="0F4F9051" w14:textId="7A0E6457" w:rsidR="001948B9" w:rsidDel="009844BF" w:rsidRDefault="001948B9" w:rsidP="009844BF">
      <w:pPr>
        <w:spacing w:line="480" w:lineRule="auto"/>
        <w:ind w:firstLine="360"/>
        <w:jc w:val="both"/>
        <w:rPr>
          <w:del w:id="610" w:author="Ari Fina Bintarti" w:date="2024-05-24T10:05:00Z"/>
          <w:rFonts w:ascii="Arial" w:hAnsi="Arial" w:cs="Arial"/>
        </w:rPr>
      </w:pPr>
      <w:r w:rsidRPr="00ED68EC">
        <w:rPr>
          <w:rFonts w:ascii="Arial" w:hAnsi="Arial" w:cs="Arial"/>
        </w:rPr>
        <w:t xml:space="preserve">The control plots of the conventional cropping systems exhibited </w:t>
      </w:r>
      <w:r w:rsidR="0014247F">
        <w:rPr>
          <w:rFonts w:ascii="Arial" w:hAnsi="Arial" w:cs="Arial"/>
        </w:rPr>
        <w:t>highest average</w:t>
      </w:r>
      <w:r w:rsidR="0014247F" w:rsidRPr="00ED68EC">
        <w:rPr>
          <w:rFonts w:ascii="Arial" w:hAnsi="Arial" w:cs="Arial"/>
        </w:rPr>
        <w:t xml:space="preserve"> </w:t>
      </w:r>
      <w:r w:rsidRPr="00ED68EC">
        <w:rPr>
          <w:rFonts w:ascii="Arial" w:hAnsi="Arial" w:cs="Arial"/>
        </w:rPr>
        <w:t>N</w:t>
      </w:r>
      <w:r w:rsidRPr="00ED68EC">
        <w:rPr>
          <w:rFonts w:ascii="Arial" w:hAnsi="Arial" w:cs="Arial"/>
          <w:vertAlign w:val="subscript"/>
        </w:rPr>
        <w:t>2</w:t>
      </w:r>
      <w:r w:rsidRPr="00ED68EC">
        <w:rPr>
          <w:rFonts w:ascii="Arial" w:hAnsi="Arial" w:cs="Arial"/>
        </w:rPr>
        <w:t xml:space="preserve">O flux </w:t>
      </w:r>
      <w:r w:rsidR="0014247F">
        <w:rPr>
          <w:rFonts w:ascii="Arial" w:hAnsi="Arial" w:cs="Arial"/>
        </w:rPr>
        <w:t>in the control plots after the</w:t>
      </w:r>
      <w:r w:rsidRPr="00ED68EC">
        <w:rPr>
          <w:rFonts w:ascii="Arial" w:hAnsi="Arial" w:cs="Arial"/>
        </w:rPr>
        <w:t xml:space="preserve"> application of mineral fertilizer</w:t>
      </w:r>
      <w:r w:rsidR="009A327C">
        <w:rPr>
          <w:rFonts w:ascii="Arial" w:hAnsi="Arial" w:cs="Arial"/>
        </w:rPr>
        <w:t>s</w:t>
      </w:r>
      <w:r w:rsidR="0014247F">
        <w:rPr>
          <w:rFonts w:ascii="Arial" w:hAnsi="Arial" w:cs="Arial"/>
        </w:rPr>
        <w:t xml:space="preserve"> early Spring</w:t>
      </w:r>
      <w:r w:rsidRPr="00ED68EC">
        <w:rPr>
          <w:rFonts w:ascii="Arial" w:hAnsi="Arial" w:cs="Arial"/>
        </w:rPr>
        <w:t xml:space="preserve"> </w:t>
      </w:r>
      <w:r w:rsidR="00582B36">
        <w:rPr>
          <w:rFonts w:ascii="Arial" w:hAnsi="Arial" w:cs="Arial"/>
        </w:rPr>
        <w:fldChar w:fldCharType="begin"/>
      </w:r>
      <w:r w:rsidR="00582B36">
        <w:rPr>
          <w:rFonts w:ascii="Arial" w:hAnsi="Arial" w:cs="Arial"/>
        </w:rPr>
        <w:instrText xml:space="preserve"> ADDIN ZOTERO_ITEM CSL_CITATION {"citationID":"aSc5O8FV","properties":{"formattedCitation":"(Kost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582B36">
        <w:rPr>
          <w:rFonts w:ascii="Arial" w:hAnsi="Arial" w:cs="Arial"/>
        </w:rPr>
        <w:fldChar w:fldCharType="separate"/>
      </w:r>
      <w:r w:rsidR="00582B36">
        <w:rPr>
          <w:rFonts w:ascii="Arial" w:hAnsi="Arial" w:cs="Arial"/>
          <w:noProof/>
        </w:rPr>
        <w:t>(Kost et al., 2024)</w:t>
      </w:r>
      <w:r w:rsidR="00582B36">
        <w:rPr>
          <w:rFonts w:ascii="Arial" w:hAnsi="Arial" w:cs="Arial"/>
        </w:rPr>
        <w:fldChar w:fldCharType="end"/>
      </w:r>
      <w:r w:rsidRPr="00ED68EC">
        <w:rPr>
          <w:rFonts w:ascii="Arial" w:hAnsi="Arial" w:cs="Arial"/>
        </w:rPr>
        <w:t>.</w:t>
      </w:r>
      <w:r w:rsidR="0014247F">
        <w:rPr>
          <w:rFonts w:ascii="Arial" w:hAnsi="Arial" w:cs="Arial"/>
        </w:rPr>
        <w:t xml:space="preserve"> </w:t>
      </w:r>
      <w:r w:rsidR="006C001A" w:rsidRPr="006C001A">
        <w:rPr>
          <w:rFonts w:ascii="Arial" w:hAnsi="Arial" w:cs="Arial"/>
        </w:rPr>
        <w:t xml:space="preserve">Our findings align with </w:t>
      </w:r>
      <w:r w:rsidR="006C001A">
        <w:rPr>
          <w:rFonts w:ascii="Arial" w:hAnsi="Arial" w:cs="Arial"/>
        </w:rPr>
        <w:t>previous</w:t>
      </w:r>
      <w:r w:rsidR="006C001A" w:rsidRPr="006C001A">
        <w:rPr>
          <w:rFonts w:ascii="Arial" w:hAnsi="Arial" w:cs="Arial"/>
        </w:rPr>
        <w:t xml:space="preserve"> studies </w:t>
      </w:r>
      <w:r w:rsidRPr="00ED68EC">
        <w:rPr>
          <w:rFonts w:ascii="Arial" w:hAnsi="Arial" w:cs="Arial"/>
        </w:rPr>
        <w:t>report</w:t>
      </w:r>
      <w:r w:rsidR="006C001A">
        <w:rPr>
          <w:rFonts w:ascii="Arial" w:hAnsi="Arial" w:cs="Arial"/>
        </w:rPr>
        <w:t>ing</w:t>
      </w:r>
      <w:r w:rsidRPr="00ED68EC">
        <w:rPr>
          <w:rFonts w:ascii="Arial" w:hAnsi="Arial" w:cs="Arial"/>
        </w:rPr>
        <w:t xml:space="preserve"> </w:t>
      </w:r>
      <w:r w:rsidR="005A424C">
        <w:rPr>
          <w:rFonts w:ascii="Arial" w:hAnsi="Arial" w:cs="Arial"/>
        </w:rPr>
        <w:t xml:space="preserve">a </w:t>
      </w:r>
      <w:r w:rsidR="00670024">
        <w:rPr>
          <w:rFonts w:ascii="Arial" w:hAnsi="Arial" w:cs="Arial"/>
        </w:rPr>
        <w:t>strong reduction in</w:t>
      </w:r>
      <w:r w:rsidRPr="00ED68EC">
        <w:rPr>
          <w:rFonts w:ascii="Arial" w:hAnsi="Arial" w:cs="Arial"/>
        </w:rPr>
        <w:t xml:space="preserve"> N</w:t>
      </w:r>
      <w:r w:rsidRPr="00ED68EC">
        <w:rPr>
          <w:rFonts w:ascii="Arial" w:hAnsi="Arial" w:cs="Arial"/>
          <w:i/>
          <w:iCs/>
          <w:vertAlign w:val="subscript"/>
        </w:rPr>
        <w:t>2</w:t>
      </w:r>
      <w:r w:rsidRPr="00ED68EC">
        <w:rPr>
          <w:rFonts w:ascii="Arial" w:hAnsi="Arial" w:cs="Arial"/>
        </w:rPr>
        <w:t>O flux in response to drought</w:t>
      </w:r>
      <w:r w:rsidR="005E4ED2">
        <w:rPr>
          <w:rFonts w:ascii="Arial" w:hAnsi="Arial" w:cs="Arial"/>
        </w:rPr>
        <w:t xml:space="preserve"> </w:t>
      </w:r>
      <w:r w:rsidR="005E4ED2">
        <w:rPr>
          <w:rFonts w:ascii="Arial" w:hAnsi="Arial" w:cs="Arial"/>
        </w:rPr>
        <w:fldChar w:fldCharType="begin"/>
      </w:r>
      <w:r w:rsidR="005E4ED2">
        <w:rPr>
          <w:rFonts w:ascii="Arial" w:hAnsi="Arial" w:cs="Arial"/>
        </w:rPr>
        <w:instrText xml:space="preserve"> ADDIN ZOTERO_ITEM CSL_CITATION {"citationID":"1hqOU9I7","properties":{"formattedCitation":"(Dobbie &amp; Smith, 2001; Harris et al., 2021; A. A. Hartmann &amp; Niklaus, 2012)","plainCitation":"(Dobbie &amp; Smith, 2001; Harris et al., 2021; A. A. Hartmann &amp; Niklaus, 2012)","noteIndex":0},"citationItems":[{"id":518,"uris":["http://zotero.org/users/local/4LgJUJlW/items/NU2M4VEI"],"itemData":{"id":518,"type":"article-journal","abstract":"To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Pr>
          <w:rFonts w:ascii="Cambria Math" w:hAnsi="Cambria Math" w:cs="Cambria Math"/>
        </w:rPr>
        <w:instrText>‐</w:instrText>
      </w:r>
      <w:r w:rsidR="005E4ED2">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164,"uris":["http://zotero.org/users/local/4LgJUJlW/items/VC7F36WP"],"itemData":{"id":164,"type":"article-journal","abstract":"As a consequence of global climate change, increases in the frequencies and severities of drought are anticipated for many parts of the world. Soil moisture and nitrogen (N) are among the major factors limiting grassland productivity. In pastures, N fertilizer returns by grazing animals are spatially and temporally heterogenous, and we therefore hypothesized that responses of plants and soil processes to drought may differ at the patch level.","container-title":"Plant and Soil","DOI":"10.1007/s11104-012-1248-x","ISSN":"1573-5036","issue":"1","journalAbbreviation":"Plant Soil","language":"en","page":"411-426","source":"Springer Link","title":"Effects of simulated drought and nitrogen fertilizer on plant productivity and nitrous oxide (N2O) emissions of two pastures","volume":"361","author":[{"family":"Hartmann","given":"Adrian A."},{"family":"Niklaus","given":"Pascal A."}],"issued":{"date-parts":[["2012",12,1]]}}}],"schema":"https://github.com/citation-style-language/schema/raw/master/csl-citation.json"} </w:instrText>
      </w:r>
      <w:r w:rsidR="005E4ED2">
        <w:rPr>
          <w:rFonts w:ascii="Arial" w:hAnsi="Arial" w:cs="Arial"/>
        </w:rPr>
        <w:fldChar w:fldCharType="separate"/>
      </w:r>
      <w:r w:rsidR="005E4ED2">
        <w:rPr>
          <w:rFonts w:ascii="Arial" w:hAnsi="Arial" w:cs="Arial"/>
          <w:noProof/>
        </w:rPr>
        <w:t>(Dobbie &amp; Smith, 2001; Harris et al., 2021; A. A. Hartmann &amp; Niklaus, 2012)</w:t>
      </w:r>
      <w:r w:rsidR="005E4ED2">
        <w:rPr>
          <w:rFonts w:ascii="Arial" w:hAnsi="Arial" w:cs="Arial"/>
        </w:rPr>
        <w:fldChar w:fldCharType="end"/>
      </w:r>
      <w:r w:rsidR="005E4ED2">
        <w:rPr>
          <w:rFonts w:ascii="Arial" w:hAnsi="Arial" w:cs="Arial"/>
        </w:rPr>
        <w:t xml:space="preserve">. </w:t>
      </w:r>
      <w:r w:rsidRPr="006C001A">
        <w:rPr>
          <w:rFonts w:ascii="Arial" w:hAnsi="Arial" w:cs="Arial"/>
        </w:rPr>
        <w:t>Th</w:t>
      </w:r>
      <w:r w:rsidR="000303E9">
        <w:rPr>
          <w:rFonts w:ascii="Arial" w:hAnsi="Arial" w:cs="Arial"/>
        </w:rPr>
        <w:t xml:space="preserve">is </w:t>
      </w:r>
      <w:r w:rsidRPr="006C001A">
        <w:rPr>
          <w:rFonts w:ascii="Arial" w:hAnsi="Arial" w:cs="Arial"/>
        </w:rPr>
        <w:t xml:space="preserve">may be explained </w:t>
      </w:r>
      <w:r w:rsidR="00935BD7" w:rsidRPr="00772E22">
        <w:rPr>
          <w:rFonts w:ascii="Arial" w:hAnsi="Arial" w:cs="Arial"/>
        </w:rPr>
        <w:t>by higher oxygen diffusion</w:t>
      </w:r>
      <w:r w:rsidR="006C001A">
        <w:rPr>
          <w:rFonts w:ascii="Arial" w:hAnsi="Arial" w:cs="Arial"/>
        </w:rPr>
        <w:t xml:space="preserve"> </w:t>
      </w:r>
      <w:r w:rsidR="006C001A" w:rsidRPr="006C001A">
        <w:rPr>
          <w:rFonts w:ascii="Arial" w:hAnsi="Arial" w:cs="Arial"/>
        </w:rPr>
        <w:t>within the soil</w:t>
      </w:r>
      <w:r w:rsidR="00935BD7" w:rsidRPr="00772E22">
        <w:rPr>
          <w:rFonts w:ascii="Arial" w:hAnsi="Arial" w:cs="Arial"/>
        </w:rPr>
        <w:t xml:space="preserve"> with </w:t>
      </w:r>
      <w:r w:rsidRPr="006C001A">
        <w:rPr>
          <w:rFonts w:ascii="Arial" w:hAnsi="Arial" w:cs="Arial"/>
        </w:rPr>
        <w:t>drought</w:t>
      </w:r>
      <w:r w:rsidR="00935BD7" w:rsidRPr="00772E22">
        <w:rPr>
          <w:rFonts w:ascii="Arial" w:hAnsi="Arial" w:cs="Arial"/>
        </w:rPr>
        <w:t xml:space="preserve"> resulting in decreased N</w:t>
      </w:r>
      <w:r w:rsidR="00935BD7" w:rsidRPr="0030704A">
        <w:rPr>
          <w:rFonts w:ascii="Arial" w:hAnsi="Arial" w:cs="Arial"/>
          <w:vertAlign w:val="subscript"/>
        </w:rPr>
        <w:t>2</w:t>
      </w:r>
      <w:r w:rsidR="00935BD7" w:rsidRPr="00772E22">
        <w:rPr>
          <w:rFonts w:ascii="Arial" w:hAnsi="Arial" w:cs="Arial"/>
        </w:rPr>
        <w:t xml:space="preserve">O production by denitrification </w:t>
      </w:r>
      <w:r w:rsidRPr="006C001A">
        <w:rPr>
          <w:rFonts w:ascii="Arial" w:hAnsi="Arial" w:cs="Arial"/>
        </w:rPr>
        <w:fldChar w:fldCharType="begin"/>
      </w:r>
      <w:r w:rsidR="005E4ED2">
        <w:rPr>
          <w:rFonts w:ascii="Arial" w:hAnsi="Arial" w:cs="Arial"/>
        </w:rPr>
        <w:instrText xml:space="preserve"> ADDIN ZOTERO_ITEM CSL_CITATION {"citationID":"YnrRtaXT","properties":{"formattedCitation":"(Dobbie &amp; Smith, 2001; Harris et al., 2021; X. Xu et al., 2024)","plainCitation":"(Dobbie &amp; Smith, 2001; Harris et al., 2021; X. Xu et al., 2024)","noteIndex":0},"citationItems":[{"id":518,"uris":["http://zotero.org/users/local/4LgJUJlW/items/NU2M4VEI"],"itemData":{"id":518,"type":"article-journal","abstract":"To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Pr>
          <w:rFonts w:ascii="Cambria Math" w:hAnsi="Cambria Math" w:cs="Cambria Math"/>
        </w:rPr>
        <w:instrText>‐</w:instrText>
      </w:r>
      <w:r w:rsidR="005E4ED2">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6C001A">
        <w:rPr>
          <w:rFonts w:ascii="Arial" w:hAnsi="Arial" w:cs="Arial"/>
        </w:rPr>
        <w:fldChar w:fldCharType="separate"/>
      </w:r>
      <w:r w:rsidR="005E4ED2">
        <w:rPr>
          <w:rFonts w:ascii="Arial" w:hAnsi="Arial" w:cs="Arial"/>
          <w:noProof/>
          <w:lang w:val="fr-FR"/>
        </w:rPr>
        <w:t>(Dobbie &amp; Smith, 2001; Harris et al., 2021; X. Xu et al., 2024)</w:t>
      </w:r>
      <w:r w:rsidRPr="006C001A">
        <w:rPr>
          <w:rFonts w:ascii="Arial" w:hAnsi="Arial" w:cs="Arial"/>
        </w:rPr>
        <w:fldChar w:fldCharType="end"/>
      </w:r>
      <w:r w:rsidRPr="00772E22">
        <w:rPr>
          <w:rFonts w:ascii="Arial" w:hAnsi="Arial" w:cs="Arial"/>
          <w:lang w:val="fr-FR"/>
        </w:rPr>
        <w:t xml:space="preserve">. </w:t>
      </w:r>
      <w:r w:rsidRPr="0024773D">
        <w:rPr>
          <w:rFonts w:ascii="Arial" w:hAnsi="Arial" w:cs="Arial"/>
          <w:lang w:val="en-GB"/>
        </w:rPr>
        <w:t>The</w:t>
      </w:r>
      <w:r w:rsidR="00067208" w:rsidRPr="0024773D">
        <w:rPr>
          <w:rFonts w:ascii="Arial" w:hAnsi="Arial" w:cs="Arial"/>
          <w:lang w:val="en-GB"/>
        </w:rPr>
        <w:t xml:space="preserve"> low </w:t>
      </w:r>
      <w:r w:rsidRPr="0024773D">
        <w:rPr>
          <w:rFonts w:ascii="Arial" w:hAnsi="Arial" w:cs="Arial"/>
          <w:lang w:val="en-GB"/>
        </w:rPr>
        <w:t>N</w:t>
      </w:r>
      <w:r w:rsidRPr="0024773D">
        <w:rPr>
          <w:rFonts w:ascii="Arial" w:hAnsi="Arial" w:cs="Arial"/>
          <w:vertAlign w:val="subscript"/>
          <w:lang w:val="en-GB"/>
        </w:rPr>
        <w:t>2</w:t>
      </w:r>
      <w:r w:rsidRPr="0024773D">
        <w:rPr>
          <w:rFonts w:ascii="Arial" w:hAnsi="Arial" w:cs="Arial"/>
          <w:lang w:val="en-GB"/>
        </w:rPr>
        <w:t>O fluxes in the BIODYN system</w:t>
      </w:r>
      <w:r w:rsidR="00067208" w:rsidRPr="0024773D">
        <w:rPr>
          <w:rFonts w:ascii="Arial" w:hAnsi="Arial" w:cs="Arial"/>
          <w:lang w:val="en-GB"/>
        </w:rPr>
        <w:t xml:space="preserve"> were not affected by drought</w:t>
      </w:r>
      <w:r w:rsidRPr="0024773D">
        <w:rPr>
          <w:rFonts w:ascii="Arial" w:hAnsi="Arial" w:cs="Arial"/>
          <w:lang w:val="en-GB"/>
        </w:rPr>
        <w:t xml:space="preserve">, </w:t>
      </w:r>
      <w:r w:rsidR="006D26D0" w:rsidRPr="0024773D">
        <w:rPr>
          <w:rFonts w:ascii="Arial" w:hAnsi="Arial" w:cs="Arial"/>
          <w:lang w:val="en-GB"/>
        </w:rPr>
        <w:t xml:space="preserve">which </w:t>
      </w:r>
      <w:r w:rsidRPr="0024773D">
        <w:rPr>
          <w:rFonts w:ascii="Arial" w:hAnsi="Arial" w:cs="Arial"/>
          <w:lang w:val="en-GB"/>
        </w:rPr>
        <w:t>suggest</w:t>
      </w:r>
      <w:r w:rsidR="00067208" w:rsidRPr="0024773D">
        <w:rPr>
          <w:rFonts w:ascii="Arial" w:hAnsi="Arial" w:cs="Arial"/>
          <w:lang w:val="en-GB"/>
        </w:rPr>
        <w:t>s</w:t>
      </w:r>
      <w:r w:rsidRPr="0024773D">
        <w:rPr>
          <w:rFonts w:ascii="Arial" w:hAnsi="Arial" w:cs="Arial"/>
          <w:lang w:val="en-GB"/>
        </w:rPr>
        <w:t xml:space="preserve"> that </w:t>
      </w:r>
      <w:r w:rsidR="00067208" w:rsidRPr="0024773D">
        <w:rPr>
          <w:rFonts w:ascii="Arial" w:hAnsi="Arial" w:cs="Arial"/>
          <w:lang w:val="en-GB"/>
        </w:rPr>
        <w:t xml:space="preserve">low mineral N concentrations rather than soil moisture was limiting </w:t>
      </w:r>
      <w:r w:rsidR="00935BD7" w:rsidRPr="0024773D">
        <w:rPr>
          <w:rFonts w:ascii="Arial" w:hAnsi="Arial" w:cs="Arial"/>
          <w:lang w:val="en-GB"/>
        </w:rPr>
        <w:t>the underlying microbial processes</w:t>
      </w:r>
      <w:r w:rsidR="00FC552D" w:rsidRPr="0024773D">
        <w:rPr>
          <w:rFonts w:ascii="Arial" w:hAnsi="Arial" w:cs="Arial"/>
          <w:lang w:val="en-GB"/>
        </w:rPr>
        <w:t xml:space="preserve"> in this system</w:t>
      </w:r>
      <w:r w:rsidRPr="0024773D">
        <w:rPr>
          <w:rFonts w:ascii="Arial" w:hAnsi="Arial" w:cs="Arial"/>
          <w:lang w:val="en-GB"/>
        </w:rPr>
        <w:t xml:space="preserve">. </w:t>
      </w:r>
      <w:r w:rsidR="00067208">
        <w:rPr>
          <w:rFonts w:ascii="Arial" w:hAnsi="Arial" w:cs="Arial"/>
        </w:rPr>
        <w:t>Accordingly, p</w:t>
      </w:r>
      <w:r w:rsidRPr="00ED68EC">
        <w:rPr>
          <w:rFonts w:ascii="Arial" w:hAnsi="Arial" w:cs="Arial"/>
        </w:rPr>
        <w:t>revious stud</w:t>
      </w:r>
      <w:r w:rsidR="00067208">
        <w:rPr>
          <w:rFonts w:ascii="Arial" w:hAnsi="Arial" w:cs="Arial"/>
        </w:rPr>
        <w:t>ies</w:t>
      </w:r>
      <w:r w:rsidRPr="00ED68EC">
        <w:rPr>
          <w:rFonts w:ascii="Arial" w:hAnsi="Arial" w:cs="Arial"/>
        </w:rPr>
        <w:t xml:space="preserve"> reported that in mineral N-limited soil</w:t>
      </w:r>
      <w:r w:rsidR="00067208">
        <w:rPr>
          <w:rFonts w:ascii="Arial" w:hAnsi="Arial" w:cs="Arial"/>
        </w:rPr>
        <w:t>s</w:t>
      </w:r>
      <w:r w:rsidRPr="00ED68EC">
        <w:rPr>
          <w:rFonts w:ascii="Arial" w:hAnsi="Arial" w:cs="Arial"/>
        </w:rPr>
        <w:t>, drought had marginal effect on N</w:t>
      </w:r>
      <w:r w:rsidRPr="00ED68EC">
        <w:rPr>
          <w:rFonts w:ascii="Arial" w:hAnsi="Arial" w:cs="Arial"/>
          <w:vertAlign w:val="subscript"/>
        </w:rPr>
        <w:t>2</w:t>
      </w:r>
      <w:r w:rsidRPr="00ED68EC">
        <w:rPr>
          <w:rFonts w:ascii="Arial" w:hAnsi="Arial" w:cs="Arial"/>
        </w:rPr>
        <w:t xml:space="preserve">O </w:t>
      </w:r>
      <w:r w:rsidRPr="000D77DD">
        <w:rPr>
          <w:rFonts w:ascii="Arial" w:hAnsi="Arial" w:cs="Arial"/>
        </w:rPr>
        <w:t xml:space="preserve">emissions </w:t>
      </w:r>
      <w:r w:rsidRPr="000D77DD">
        <w:rPr>
          <w:rFonts w:ascii="Arial" w:hAnsi="Arial" w:cs="Arial"/>
        </w:rPr>
        <w:fldChar w:fldCharType="begin"/>
      </w:r>
      <w:r w:rsidR="0042497D" w:rsidRPr="000D77DD">
        <w:rPr>
          <w:rFonts w:ascii="Arial" w:hAnsi="Arial" w:cs="Arial"/>
        </w:rPr>
        <w:instrText xml:space="preserve"> ADDIN ZOTERO_ITEM CSL_CITATION {"citationID":"yhyR6Bk2","properties":{"formattedCitation":"(X. Xu et al., 2016, 2024)","plainCitation":"(X. Xu et al., 2016, 2024)","noteIndex":0},"citationItems":[{"id":538,"uris":["http://zotero.org/users/local/4LgJUJlW/items/HKJG6ZAA"],"itemData":{"id":538,"type":"article-journal","container-title":"Agriculture, Ecosystems &amp; Environment","DOI":"10.1016/j.agee.2016.06.026","ISSN":"01678809","journalAbbreviation":"Agriculture, Ecosystems &amp; Environment","language":"en","page":"133-142","source":"DOI.org (Crossref)","title":"Warmer and drier conditions alter the nitrifier and denitrifier communities and reduce N2O emissions in fertilized vegetable soils","volume":"231","author":[{"family":"Xu","given":"Xiaoya"},{"family":"Ran","given":"Yu"},{"family":"Li","given":"Yong"},{"family":"Zhang","given":"Qichun"},{"family":"Liu","given":"Yapeng"},{"family":"Pan","given":"Hong"},{"family":"Guan","given":"Xiongming"},{"family":"Li","given":"Jiangye"},{"family":"Shi","given":"Jiachun"},{"family":"Dong","given":"Li"},{"family":"Li","given":"Zheng"},{"family":"Di","given":"Hongjie"},{"family":"Xu","given":"Jianming"}],"issued":{"date-parts":[["2016",9]]}}},{"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0D77DD">
        <w:rPr>
          <w:rFonts w:ascii="Arial" w:hAnsi="Arial" w:cs="Arial"/>
        </w:rPr>
        <w:fldChar w:fldCharType="separate"/>
      </w:r>
      <w:r w:rsidR="0042497D" w:rsidRPr="000D77DD">
        <w:rPr>
          <w:rFonts w:ascii="Arial" w:hAnsi="Arial" w:cs="Arial"/>
          <w:noProof/>
        </w:rPr>
        <w:t>(</w:t>
      </w:r>
      <w:r w:rsidR="0042497D" w:rsidRPr="000D77DD">
        <w:rPr>
          <w:rFonts w:ascii="Arial" w:hAnsi="Arial" w:cs="Arial"/>
          <w:noProof/>
          <w:rPrChange w:id="611" w:author="Ari Fina Bintarti" w:date="2024-05-24T15:57:00Z">
            <w:rPr>
              <w:rFonts w:ascii="Arial" w:hAnsi="Arial" w:cs="Arial"/>
              <w:noProof/>
              <w:highlight w:val="yellow"/>
            </w:rPr>
          </w:rPrChange>
        </w:rPr>
        <w:t>X. Xu et al., 2016, 2024)</w:t>
      </w:r>
      <w:r w:rsidRPr="000D77DD">
        <w:rPr>
          <w:rFonts w:ascii="Arial" w:hAnsi="Arial" w:cs="Arial"/>
        </w:rPr>
        <w:fldChar w:fldCharType="end"/>
      </w:r>
      <w:r w:rsidRPr="000D77DD">
        <w:rPr>
          <w:rFonts w:ascii="Arial" w:hAnsi="Arial" w:cs="Arial"/>
        </w:rPr>
        <w:t>.</w:t>
      </w:r>
      <w:r w:rsidRPr="00ED68EC">
        <w:rPr>
          <w:rFonts w:ascii="Arial" w:hAnsi="Arial" w:cs="Arial"/>
        </w:rPr>
        <w:t xml:space="preserve"> Overall, our findings </w:t>
      </w:r>
      <w:r w:rsidRPr="00ED68EC">
        <w:rPr>
          <w:rFonts w:ascii="Arial" w:hAnsi="Arial" w:cs="Arial"/>
        </w:rPr>
        <w:lastRenderedPageBreak/>
        <w:t>highlight that the effect of drought on the mineral N pools and N</w:t>
      </w:r>
      <w:r w:rsidRPr="00ED68EC">
        <w:rPr>
          <w:rFonts w:ascii="Arial" w:hAnsi="Arial" w:cs="Arial"/>
          <w:vertAlign w:val="subscript"/>
        </w:rPr>
        <w:t>2</w:t>
      </w:r>
      <w:r w:rsidRPr="00ED68EC">
        <w:rPr>
          <w:rFonts w:ascii="Arial" w:hAnsi="Arial" w:cs="Arial"/>
        </w:rPr>
        <w:t>O flux highly depends on agricultural management practice</w:t>
      </w:r>
      <w:r w:rsidR="00605266">
        <w:rPr>
          <w:rFonts w:ascii="Arial" w:hAnsi="Arial" w:cs="Arial"/>
        </w:rPr>
        <w:t>s</w:t>
      </w:r>
      <w:r w:rsidRPr="00ED68EC">
        <w:rPr>
          <w:rFonts w:ascii="Arial" w:hAnsi="Arial" w:cs="Arial"/>
        </w:rPr>
        <w:t>.</w:t>
      </w:r>
    </w:p>
    <w:p w14:paraId="6BBFE6F6" w14:textId="77777777" w:rsidR="009844BF" w:rsidRDefault="009844BF">
      <w:pPr>
        <w:spacing w:line="480" w:lineRule="auto"/>
        <w:ind w:firstLine="360"/>
        <w:jc w:val="both"/>
        <w:rPr>
          <w:ins w:id="612" w:author="Ari Fina Bintarti" w:date="2024-05-24T10:05:00Z"/>
          <w:rFonts w:ascii="Arial" w:hAnsi="Arial" w:cs="Arial"/>
        </w:rPr>
        <w:pPrChange w:id="613" w:author="Ari Fina Bintarti" w:date="2024-05-24T10:05:00Z">
          <w:pPr>
            <w:spacing w:after="0" w:line="480" w:lineRule="auto"/>
            <w:ind w:firstLine="720"/>
            <w:jc w:val="both"/>
          </w:pPr>
        </w:pPrChange>
      </w:pPr>
    </w:p>
    <w:p w14:paraId="472F406D" w14:textId="54C5A348" w:rsidR="00A802EF" w:rsidRDefault="00A668C9">
      <w:pPr>
        <w:spacing w:line="480" w:lineRule="auto"/>
        <w:ind w:firstLine="360"/>
        <w:jc w:val="both"/>
        <w:rPr>
          <w:rFonts w:ascii="Arial" w:hAnsi="Arial" w:cs="Arial"/>
        </w:rPr>
        <w:pPrChange w:id="614" w:author="Ari Fina Bintarti" w:date="2024-05-24T10:05:00Z">
          <w:pPr>
            <w:spacing w:after="0" w:line="480" w:lineRule="auto"/>
            <w:ind w:firstLine="720"/>
            <w:jc w:val="both"/>
          </w:pPr>
        </w:pPrChange>
      </w:pPr>
      <w:r w:rsidRPr="00A668C9">
        <w:rPr>
          <w:rFonts w:ascii="Arial" w:hAnsi="Arial" w:cs="Arial"/>
        </w:rPr>
        <w:t xml:space="preserve">We </w:t>
      </w:r>
      <w:r>
        <w:rPr>
          <w:rFonts w:ascii="Arial" w:hAnsi="Arial" w:cs="Arial"/>
        </w:rPr>
        <w:t>also</w:t>
      </w:r>
      <w:r w:rsidRPr="00A668C9">
        <w:rPr>
          <w:rFonts w:ascii="Arial" w:hAnsi="Arial" w:cs="Arial"/>
        </w:rPr>
        <w:t xml:space="preserve"> examined the</w:t>
      </w:r>
      <w:r>
        <w:rPr>
          <w:rFonts w:ascii="Arial" w:hAnsi="Arial" w:cs="Arial"/>
        </w:rPr>
        <w:t xml:space="preserve"> </w:t>
      </w:r>
      <w:r w:rsidRPr="00A668C9">
        <w:rPr>
          <w:rFonts w:ascii="Arial" w:hAnsi="Arial" w:cs="Arial"/>
        </w:rPr>
        <w:t xml:space="preserve">extent to which </w:t>
      </w:r>
      <w:r w:rsidR="00123AC9">
        <w:rPr>
          <w:rFonts w:ascii="Arial" w:hAnsi="Arial" w:cs="Arial"/>
        </w:rPr>
        <w:t xml:space="preserve">drought legacy effects were affecting </w:t>
      </w:r>
      <w:r w:rsidR="00DA41D5">
        <w:rPr>
          <w:rFonts w:ascii="Arial" w:hAnsi="Arial" w:cs="Arial"/>
        </w:rPr>
        <w:t xml:space="preserve">mineral </w:t>
      </w:r>
      <w:r w:rsidR="00123AC9">
        <w:rPr>
          <w:rFonts w:ascii="Arial" w:hAnsi="Arial" w:cs="Arial"/>
        </w:rPr>
        <w:t xml:space="preserve">N-pools until </w:t>
      </w:r>
      <w:r w:rsidR="0042497D">
        <w:rPr>
          <w:rFonts w:ascii="Arial" w:hAnsi="Arial" w:cs="Arial"/>
        </w:rPr>
        <w:t>eleven</w:t>
      </w:r>
      <w:r w:rsidR="00123AC9">
        <w:rPr>
          <w:rFonts w:ascii="Arial" w:hAnsi="Arial" w:cs="Arial"/>
        </w:rPr>
        <w:t xml:space="preserve"> weeks after rewetting</w:t>
      </w:r>
      <w:r w:rsidRPr="00A668C9">
        <w:rPr>
          <w:rFonts w:ascii="Arial" w:hAnsi="Arial" w:cs="Arial"/>
        </w:rPr>
        <w:t>.</w:t>
      </w:r>
      <w:r w:rsidR="00123AC9">
        <w:rPr>
          <w:rFonts w:ascii="Arial" w:hAnsi="Arial" w:cs="Arial"/>
        </w:rPr>
        <w:t xml:space="preserve"> </w:t>
      </w:r>
      <w:r w:rsidR="00EA1E4C">
        <w:rPr>
          <w:rFonts w:ascii="Arial" w:hAnsi="Arial" w:cs="Arial"/>
        </w:rPr>
        <w:t>A</w:t>
      </w:r>
      <w:r w:rsidR="00DA41D5">
        <w:rPr>
          <w:rFonts w:ascii="Arial" w:hAnsi="Arial" w:cs="Arial"/>
        </w:rPr>
        <w:t>n</w:t>
      </w:r>
      <w:r w:rsidR="00123AC9">
        <w:rPr>
          <w:rFonts w:ascii="Arial" w:hAnsi="Arial" w:cs="Arial"/>
        </w:rPr>
        <w:t xml:space="preserve"> impact of </w:t>
      </w:r>
      <w:r w:rsidR="006D66E5" w:rsidRPr="00ED68EC">
        <w:rPr>
          <w:rFonts w:ascii="Arial" w:hAnsi="Arial" w:cs="Arial"/>
        </w:rPr>
        <w:t>drough</w:t>
      </w:r>
      <w:r w:rsidR="00123AC9">
        <w:rPr>
          <w:rFonts w:ascii="Arial" w:hAnsi="Arial" w:cs="Arial"/>
        </w:rPr>
        <w:t xml:space="preserve">t </w:t>
      </w:r>
      <w:r w:rsidR="00EA1E4C">
        <w:rPr>
          <w:rFonts w:ascii="Arial" w:hAnsi="Arial" w:cs="Arial"/>
        </w:rPr>
        <w:t xml:space="preserve">was still detected </w:t>
      </w:r>
      <w:r w:rsidR="006D66E5" w:rsidRPr="00ED68EC">
        <w:rPr>
          <w:rFonts w:ascii="Arial" w:hAnsi="Arial" w:cs="Arial"/>
        </w:rPr>
        <w:t>one week after rewett</w:t>
      </w:r>
      <w:r w:rsidR="006D66E5" w:rsidRPr="007504CC">
        <w:rPr>
          <w:rFonts w:ascii="Arial" w:hAnsi="Arial" w:cs="Arial"/>
        </w:rPr>
        <w:t xml:space="preserve">ing </w:t>
      </w:r>
      <w:r w:rsidR="00123AC9" w:rsidRPr="007504CC">
        <w:rPr>
          <w:rFonts w:ascii="Arial" w:hAnsi="Arial" w:cs="Arial"/>
        </w:rPr>
        <w:t>in the conventional systems</w:t>
      </w:r>
      <w:r w:rsidR="00DA41D5">
        <w:rPr>
          <w:rFonts w:ascii="Arial" w:hAnsi="Arial" w:cs="Arial"/>
        </w:rPr>
        <w:t>, but</w:t>
      </w:r>
      <w:r w:rsidR="00123AC9" w:rsidRPr="007504CC">
        <w:rPr>
          <w:rFonts w:ascii="Arial" w:hAnsi="Arial" w:cs="Arial"/>
        </w:rPr>
        <w:t xml:space="preserve"> </w:t>
      </w:r>
      <w:r w:rsidR="007F63D4">
        <w:rPr>
          <w:rFonts w:ascii="Arial" w:hAnsi="Arial" w:cs="Arial"/>
        </w:rPr>
        <w:t xml:space="preserve">the effect </w:t>
      </w:r>
      <w:r w:rsidR="00123AC9" w:rsidRPr="007504CC">
        <w:rPr>
          <w:rFonts w:ascii="Arial" w:hAnsi="Arial" w:cs="Arial"/>
        </w:rPr>
        <w:t xml:space="preserve">was not significant anymore </w:t>
      </w:r>
      <w:r w:rsidR="006D66E5" w:rsidRPr="007504CC">
        <w:rPr>
          <w:rFonts w:ascii="Arial" w:hAnsi="Arial" w:cs="Arial"/>
        </w:rPr>
        <w:t>at the end of rewetting phase</w:t>
      </w:r>
      <w:r w:rsidR="00FC552D" w:rsidRPr="00DF5250">
        <w:rPr>
          <w:rFonts w:ascii="Arial" w:hAnsi="Arial" w:cs="Arial"/>
        </w:rPr>
        <w:t>.</w:t>
      </w:r>
      <w:r w:rsidR="00DA41D5">
        <w:rPr>
          <w:rFonts w:ascii="Arial" w:hAnsi="Arial" w:cs="Arial"/>
        </w:rPr>
        <w:t xml:space="preserve"> Th</w:t>
      </w:r>
      <w:r w:rsidR="00EA1E4C">
        <w:rPr>
          <w:rFonts w:ascii="Arial" w:hAnsi="Arial" w:cs="Arial"/>
        </w:rPr>
        <w:t xml:space="preserve">is </w:t>
      </w:r>
      <w:r w:rsidR="001834E9">
        <w:rPr>
          <w:rFonts w:ascii="Arial" w:hAnsi="Arial" w:cs="Arial"/>
        </w:rPr>
        <w:t xml:space="preserve">mild legacy effect </w:t>
      </w:r>
      <w:r w:rsidR="007F63D4">
        <w:rPr>
          <w:rFonts w:ascii="Arial" w:hAnsi="Arial" w:cs="Arial"/>
        </w:rPr>
        <w:t>of drought</w:t>
      </w:r>
      <w:r w:rsidR="00DA41D5">
        <w:rPr>
          <w:rFonts w:ascii="Arial" w:hAnsi="Arial" w:cs="Arial"/>
        </w:rPr>
        <w:t xml:space="preserve"> </w:t>
      </w:r>
      <w:r w:rsidR="00605266">
        <w:rPr>
          <w:rFonts w:ascii="Arial" w:hAnsi="Arial" w:cs="Arial"/>
        </w:rPr>
        <w:t xml:space="preserve">indicates </w:t>
      </w:r>
      <w:r w:rsidR="00DA41D5">
        <w:rPr>
          <w:rFonts w:ascii="Arial" w:hAnsi="Arial" w:cs="Arial"/>
        </w:rPr>
        <w:t>a strong resilience of the N-cycling processes</w:t>
      </w:r>
      <w:r w:rsidR="007F63D4">
        <w:rPr>
          <w:rFonts w:ascii="Arial" w:hAnsi="Arial" w:cs="Arial"/>
        </w:rPr>
        <w:t>.</w:t>
      </w:r>
      <w:r w:rsidR="00407893">
        <w:rPr>
          <w:rFonts w:ascii="Arial" w:hAnsi="Arial" w:cs="Arial"/>
        </w:rPr>
        <w:t xml:space="preserve"> </w:t>
      </w:r>
      <w:r w:rsidR="00DF5250">
        <w:rPr>
          <w:rFonts w:ascii="Arial" w:hAnsi="Arial" w:cs="Arial"/>
        </w:rPr>
        <w:t>Thus, previous studies showed that</w:t>
      </w:r>
      <w:r w:rsidR="00407893">
        <w:rPr>
          <w:rFonts w:ascii="Arial" w:hAnsi="Arial" w:cs="Arial"/>
        </w:rPr>
        <w:t xml:space="preserve">, nitrification </w:t>
      </w:r>
      <w:r w:rsidR="007D0813">
        <w:rPr>
          <w:rFonts w:ascii="Arial" w:hAnsi="Arial" w:cs="Arial"/>
        </w:rPr>
        <w:t xml:space="preserve">can initiate </w:t>
      </w:r>
      <w:r w:rsidR="00407893">
        <w:rPr>
          <w:rFonts w:ascii="Arial" w:hAnsi="Arial" w:cs="Arial"/>
        </w:rPr>
        <w:t>rapidly when dry soil becomes wet</w:t>
      </w:r>
      <w:r w:rsidR="00993909">
        <w:rPr>
          <w:rFonts w:ascii="Arial" w:hAnsi="Arial" w:cs="Arial"/>
        </w:rPr>
        <w:t xml:space="preserve"> </w:t>
      </w:r>
      <w:r w:rsidR="00993909">
        <w:rPr>
          <w:rFonts w:ascii="Arial" w:hAnsi="Arial" w:cs="Arial"/>
        </w:rPr>
        <w:fldChar w:fldCharType="begin"/>
      </w:r>
      <w:r w:rsidR="00993909">
        <w:rPr>
          <w:rFonts w:ascii="Arial" w:hAnsi="Arial" w:cs="Arial"/>
        </w:rPr>
        <w:instrText xml:space="preserve"> ADDIN ZOTERO_ITEM CSL_CITATION {"citationID":"JJzKge2e","properties":{"formattedCitation":"(Parker &amp; Schimel, 2011)","plainCitation":"(Parker &amp; Schimel, 2011)","noteIndex":0},"citationItems":[{"id":651,"uris":["http://zotero.org/users/local/4LgJUJlW/items/FCPES6W5"],"itemData":{"id":651,"type":"article-journal","abstract":"California grasslands experience major seasonal changes in temperature and rainfall which may affect the microbial processing of nitrogen (N), a growth-limiting soil resource. While N cycling dynamics during the growing season (fall, winter, and spring) are well-studied in California grasslands, details about summer N cycling are scarce, presumably because researchers assume that nothing biologically important happens in soils during the hot, dry summer months when grasses are dead or dormant. However, studying soil N dynamics over the summer is crucial to understanding soil N availability at the beginning of the subsequent growing season. To characterize the differences between summertime and growing season N availability and microbial processing of N, we compared N pool sizes, rates of N mineralization, potential nitrification, potential denitrification, and microbial biomass during the dry non-growing season (late spring and summer) with those of the moist growing season (fall, winter, and early spring) in a California grassland. Many of the patterns we observed differed from our expectations; net mineralization, both nitrification and denitrification potentials, and microbial biomass all increased during summer. Our findings raise questions about the controls on N cycling in Mediterranean-type grassland ecosystems where plant productivity is controlled by rainfall, and suggest a greater level of complexity in the mechanisms behind N cycling dynamics in California grasslands than previously thought.","container-title":"Applied Soil Ecology","DOI":"10.1016/j.apsoil.2011.03.007","ISSN":"0929-1393","issue":"2","journalAbbreviation":"Applied Soil Ecology","page":"185-192","source":"ScienceDirect","title":"Soil nitrogen availability and transformations differ between the summer and the growing season in a California grassland","volume":"48","author":[{"family":"Parker","given":"Sophie S."},{"family":"Schimel","given":"Joshua P."}],"issued":{"date-parts":[["2011",6,1]]}}}],"schema":"https://github.com/citation-style-language/schema/raw/master/csl-citation.json"} </w:instrText>
      </w:r>
      <w:r w:rsidR="00993909">
        <w:rPr>
          <w:rFonts w:ascii="Arial" w:hAnsi="Arial" w:cs="Arial"/>
        </w:rPr>
        <w:fldChar w:fldCharType="separate"/>
      </w:r>
      <w:r w:rsidR="00993909">
        <w:rPr>
          <w:rFonts w:ascii="Arial" w:hAnsi="Arial" w:cs="Arial"/>
          <w:noProof/>
        </w:rPr>
        <w:t>(Parker &amp; Schimel, 2011)</w:t>
      </w:r>
      <w:r w:rsidR="00993909">
        <w:rPr>
          <w:rFonts w:ascii="Arial" w:hAnsi="Arial" w:cs="Arial"/>
        </w:rPr>
        <w:fldChar w:fldCharType="end"/>
      </w:r>
      <w:r w:rsidR="00993909">
        <w:rPr>
          <w:rFonts w:ascii="Arial" w:hAnsi="Arial" w:cs="Arial"/>
        </w:rPr>
        <w:t>, as a result of</w:t>
      </w:r>
      <w:r w:rsidR="008E2DD3">
        <w:rPr>
          <w:rFonts w:ascii="Arial" w:hAnsi="Arial" w:cs="Arial"/>
        </w:rPr>
        <w:t xml:space="preserve"> increasing N mineralization and NH</w:t>
      </w:r>
      <w:r w:rsidR="008E2DD3" w:rsidRPr="0030704A">
        <w:rPr>
          <w:rFonts w:ascii="Arial" w:hAnsi="Arial" w:cs="Arial"/>
          <w:vertAlign w:val="subscript"/>
        </w:rPr>
        <w:t>4</w:t>
      </w:r>
      <w:r w:rsidR="008E2DD3" w:rsidRPr="0030704A">
        <w:rPr>
          <w:rFonts w:ascii="Arial" w:hAnsi="Arial" w:cs="Arial"/>
          <w:vertAlign w:val="superscript"/>
        </w:rPr>
        <w:t>+</w:t>
      </w:r>
      <w:r w:rsidR="008E2DD3">
        <w:rPr>
          <w:rFonts w:ascii="Arial" w:hAnsi="Arial" w:cs="Arial"/>
        </w:rPr>
        <w:t xml:space="preserve"> diffusion</w:t>
      </w:r>
      <w:r w:rsidR="0085763D">
        <w:rPr>
          <w:rFonts w:ascii="Arial" w:hAnsi="Arial" w:cs="Arial"/>
        </w:rPr>
        <w:t xml:space="preserve"> </w:t>
      </w:r>
      <w:r w:rsidR="0085763D">
        <w:rPr>
          <w:rFonts w:ascii="Arial" w:hAnsi="Arial" w:cs="Arial"/>
        </w:rPr>
        <w:fldChar w:fldCharType="begin"/>
      </w:r>
      <w:r w:rsidR="0085763D">
        <w:rPr>
          <w:rFonts w:ascii="Arial" w:hAnsi="Arial" w:cs="Arial"/>
        </w:rPr>
        <w:instrText xml:space="preserve"> ADDIN ZOTERO_ITEM CSL_CITATION {"citationID":"juSM6tJd","properties":{"formattedCitation":"(Leitner et al., 2017; Schimel, 2018)","plainCitation":"(Leitner et al., 2017; Schimel, 2018)","noteIndex":0},"citationItems":[{"id":648,"uris":["http://zotero.org/users/local/4LgJUJlW/items/ZY9B6LKY"],"itemData":{"id":648,"type":"article-journal","abstract":"Drying and rewetting of soils triggers a cascade of physical, chemical, and biological processes; understanding these responses to varying moisture levels becomes increasingly important in the context of changing precipitation patterns. When soils dry and water content decreases, diffusion is limited and substrates can accumulate. Upon rewetting, these substrates are mobilized and can energize hot moments of intense biogeochemical cycling, leading to pulses of trace gas emissions. Until recently, it was difficult to follow the rewetting dynamics of nutrient cycling in the field without physically disturbing the soil. Here we present a study that combines real-time trace gas measurements with high-resolution measurements of diffusive nutrient fluxes in intact soils. Our goal was to distinguish the contribution of different inorganic and organic nitrogen (N) forms to the rewetting substrate flush and the production of nitric oxide (NO) and nitrous oxide (N2O). Diffusive flux of N-bearing substrates (NO2−, NO3−, NH4+ and amino acids) was determined in situ in hourly resolution using a microdialysis approach. We conducted an irrigation experiment in a semi-arid California grassland at the end of the dry season, and followed soil N flux and N trace gas emissions over the course of 30 h post-wetting. Upon rewetting, both inorganic and organic N diffused through the soil, with inorganic N contributing most to the rewetting N flush. Emissions of NO and N2O rapidly increased and remained elevated for the duration of our measurements, whereas diffusive soil N flux was characterized by large temporal variation. Immediately after rewetting, NO3− contributed 80% to the total diffusive N flux but was consumed rapidly, possibly due to fast microbial uptake or denitrification. Ammonium flux contributed only </w:instrText>
      </w:r>
      <w:r w:rsidR="0085763D">
        <w:rPr>
          <w:rFonts w:ascii="Cambria Math" w:hAnsi="Cambria Math" w:cs="Cambria Math"/>
        </w:rPr>
        <w:instrText>∼</w:instrText>
      </w:r>
      <w:r w:rsidR="0085763D">
        <w:rPr>
          <w:rFonts w:ascii="Arial" w:hAnsi="Arial" w:cs="Arial"/>
        </w:rPr>
        <w:instrText xml:space="preserve">10% to the initial diffusive N flux, but it dominated total N diffusion 27 h post-wetting, coinciding with peak N-gas emissions. This suggests nitrification may control most of the N trace gases produced during the late stages of a rewetting pulse. Nitrite contributed only 1% to total N diffusion and did not show a clear temporal pattern. Amino acids contributed roughly as much as NH4+ to the initial diffusive N flux, but the organic N pulse was short-lived, indicating that organic N did not contribute substantially to N-gas formation shortly after rewetting at our study site. Our results support the hypothesis that in semi-arid environments N-bearing substrates concentrate during dry periods and, upon rewetting, can lead to pulses of NO and N2O when they react chemically or are transformed by microorganisms.","container-title":"Soil Biology and Biochemistry","DOI":"10.1016/j.soilbio.2017.09.005","ISSN":"0038-0717","journalAbbreviation":"Soil Biology and Biochemistry","page":"461-466","source":"ScienceDirect","title":"Linking NO and N2O emission pulses with the mobilization of mineral and organic N upon rewetting dry soils","volume":"115","author":[{"family":"Leitner","given":"Sonja"},{"family":"Homyak","given":"Peter M."},{"family":"Blankinship","given":"Joseph C."},{"family":"Eberwein","given":"Jennifer"},{"family":"Jenerette","given":"G. Darrel"},{"family":"Zechmeister-Boltenstern","given":"Sophie"},{"family":"Schimel","given":"Joshua P."}],"issued":{"date-parts":[["2017",12,1]]}}},{"id":43,"uris":["http://zotero.org/users/local/4LgJUJlW/items/RSU6KA3P"],"itemData":{"id":43,"type":"article-journal","abstract":"Throughout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85763D">
        <w:rPr>
          <w:rFonts w:ascii="Arial" w:hAnsi="Arial" w:cs="Arial"/>
        </w:rPr>
        <w:fldChar w:fldCharType="separate"/>
      </w:r>
      <w:r w:rsidR="0085763D">
        <w:rPr>
          <w:rFonts w:ascii="Arial" w:hAnsi="Arial" w:cs="Arial"/>
          <w:noProof/>
        </w:rPr>
        <w:t>(Leitner et al., 2017; Schimel, 2018)</w:t>
      </w:r>
      <w:r w:rsidR="0085763D">
        <w:rPr>
          <w:rFonts w:ascii="Arial" w:hAnsi="Arial" w:cs="Arial"/>
        </w:rPr>
        <w:fldChar w:fldCharType="end"/>
      </w:r>
      <w:r w:rsidR="008E2DD3">
        <w:rPr>
          <w:rFonts w:ascii="Arial" w:hAnsi="Arial" w:cs="Arial"/>
        </w:rPr>
        <w:t xml:space="preserve">, </w:t>
      </w:r>
      <w:r w:rsidR="0085763D">
        <w:rPr>
          <w:rFonts w:ascii="Arial" w:hAnsi="Arial" w:cs="Arial"/>
        </w:rPr>
        <w:t>as well as</w:t>
      </w:r>
      <w:r w:rsidR="008E2DD3">
        <w:rPr>
          <w:rFonts w:ascii="Arial" w:hAnsi="Arial" w:cs="Arial"/>
        </w:rPr>
        <w:t xml:space="preserve"> available N </w:t>
      </w:r>
      <w:r w:rsidR="002C3B15">
        <w:rPr>
          <w:rFonts w:ascii="Arial" w:hAnsi="Arial" w:cs="Arial"/>
        </w:rPr>
        <w:t>flus</w:t>
      </w:r>
      <w:r w:rsidR="00993909">
        <w:rPr>
          <w:rFonts w:ascii="Arial" w:hAnsi="Arial" w:cs="Arial"/>
        </w:rPr>
        <w:t>h</w:t>
      </w:r>
      <w:r w:rsidR="0085763D">
        <w:rPr>
          <w:rFonts w:ascii="Arial" w:hAnsi="Arial" w:cs="Arial"/>
        </w:rPr>
        <w:t xml:space="preserve"> </w:t>
      </w:r>
      <w:r w:rsidR="0085763D">
        <w:rPr>
          <w:rFonts w:ascii="Arial" w:hAnsi="Arial" w:cs="Arial"/>
        </w:rPr>
        <w:fldChar w:fldCharType="begin"/>
      </w:r>
      <w:r w:rsidR="0085763D">
        <w:rPr>
          <w:rFonts w:ascii="Arial" w:hAnsi="Arial" w:cs="Arial"/>
        </w:rPr>
        <w:instrText xml:space="preserve"> ADDIN ZOTERO_ITEM CSL_CITATION {"citationID":"7cLbQ2Et","properties":{"formattedCitation":"(Homyak et al., 2014)","plainCitation":"(Homyak et al., 2014)","noteIndex":0},"citationItems":[{"id":646,"uris":["http://zotero.org/users/local/4LgJUJlW/items/TTSC3E2M"],"itemData":{"id":646,"type":"article-journal","abstract":"To evaluate nitrogen (N) saturation in xeric environments, we measured hydrologic N losses, soil N pools, and microbial processes, and developed an N-budget for a chaparral catchment (Sierra Nevada, California) exposed to atmospheric N inputs of approximately 8.5 kg N ha−1 y−1. Dual-isotopic techniques were used to trace the sources and processes controlling nitrate (NO3−) losses. The majority of N inputs occurred as ammonium. At the onset of the wet season (November to April), we observed elevated streamwater NO3− concentrations (up to 520 µmol l−1), concomitant with the period of highest gaseous N-loss (up to 500 ng N m−2 s−1) and suggesting N-saturation. Stream NO3− δ15N and δ18O and soil N measurements indicate that nitrification controlled NO3− losses and that less than 1% of the loss was of atmospheric origin. During the late wet season, stream NO3− concentrations decreased (to &lt;2 µmol l−1) as did gaseous N emissions, together suggesting conditions no longer indicative of N-saturation. We propose that chaparral catchments are temporarily N-saturated at ≤8.5 kg N ha−1 y−1, but that N-saturation may be difficult to reach in ecosystems that inherently leak N, thereby confounding the application of N-saturation indicators and annual N-budgets. We propose that activation of N sinks during the typically rainy winter growing season should be incorporated into the assessment of ecosystem response to N deposition. Specifically, the N-saturation status of chaparral may be better assessed by how rapidly catchments transition from N-loss to N-retention.","container-title":"Ecosystems","DOI":"10.1007/s10021-014-9792-2","ISSN":"1435-0629","issue":"7","journalAbbreviation":"Ecosystems","language":"en","page":"1286-1305","source":"Springer Link","title":"Assessing Nitrogen-Saturation in a Seasonally Dry Chaparral Watershed: Limitations of Traditional Indicators of N-Saturation","title-short":"Assessing Nitrogen-Saturation in a Seasonally Dry Chaparral Watershed","volume":"17","author":[{"family":"Homyak","given":"Peter M."},{"family":"Sickman","given":"James O."},{"family":"Miller","given":"Amy E."},{"family":"Melack","given":"John M."},{"family":"Meixner","given":"Thomas"},{"family":"Schimel","given":"Joshua P."}],"issued":{"date-parts":[["2014",11,1]]}}}],"schema":"https://github.com/citation-style-language/schema/raw/master/csl-citation.json"} </w:instrText>
      </w:r>
      <w:r w:rsidR="0085763D">
        <w:rPr>
          <w:rFonts w:ascii="Arial" w:hAnsi="Arial" w:cs="Arial"/>
        </w:rPr>
        <w:fldChar w:fldCharType="separate"/>
      </w:r>
      <w:r w:rsidR="0085763D">
        <w:rPr>
          <w:rFonts w:ascii="Arial" w:hAnsi="Arial" w:cs="Arial"/>
          <w:noProof/>
        </w:rPr>
        <w:t>(Homyak et al., 2014)</w:t>
      </w:r>
      <w:r w:rsidR="0085763D">
        <w:rPr>
          <w:rFonts w:ascii="Arial" w:hAnsi="Arial" w:cs="Arial"/>
        </w:rPr>
        <w:fldChar w:fldCharType="end"/>
      </w:r>
      <w:r w:rsidR="0085763D">
        <w:rPr>
          <w:rFonts w:ascii="Arial" w:hAnsi="Arial" w:cs="Arial"/>
        </w:rPr>
        <w:t>.</w:t>
      </w:r>
      <w:r w:rsidR="00710D67">
        <w:rPr>
          <w:rFonts w:ascii="Arial" w:hAnsi="Arial" w:cs="Arial"/>
        </w:rPr>
        <w:t xml:space="preserve"> Particularly, rewetting leads to </w:t>
      </w:r>
      <w:r w:rsidR="0079748D">
        <w:rPr>
          <w:rFonts w:ascii="Arial" w:hAnsi="Arial" w:cs="Arial"/>
        </w:rPr>
        <w:t xml:space="preserve">a rapid transcriptional response by all groups of ammonia oxidizers despite </w:t>
      </w:r>
      <w:r w:rsidR="0079748D" w:rsidRPr="0079748D">
        <w:rPr>
          <w:rFonts w:ascii="Arial" w:hAnsi="Arial" w:cs="Arial"/>
        </w:rPr>
        <w:t xml:space="preserve">months of </w:t>
      </w:r>
      <w:r w:rsidR="0079748D">
        <w:rPr>
          <w:rFonts w:ascii="Arial" w:hAnsi="Arial" w:cs="Arial"/>
        </w:rPr>
        <w:t>drought</w:t>
      </w:r>
      <w:r w:rsidR="0079748D" w:rsidRPr="0079748D">
        <w:rPr>
          <w:rFonts w:ascii="Arial" w:hAnsi="Arial" w:cs="Arial"/>
        </w:rPr>
        <w:t>-induced inactivation</w:t>
      </w:r>
      <w:r w:rsidR="0075604C">
        <w:rPr>
          <w:rFonts w:ascii="Arial" w:hAnsi="Arial" w:cs="Arial"/>
        </w:rPr>
        <w:t xml:space="preserve"> </w:t>
      </w:r>
      <w:r w:rsidR="0075604C">
        <w:rPr>
          <w:rFonts w:ascii="Arial" w:hAnsi="Arial" w:cs="Arial"/>
        </w:rPr>
        <w:fldChar w:fldCharType="begin"/>
      </w:r>
      <w:r w:rsidR="0075604C">
        <w:rPr>
          <w:rFonts w:ascii="Arial" w:hAnsi="Arial" w:cs="Arial"/>
        </w:rPr>
        <w:instrText xml:space="preserve"> ADDIN ZOTERO_ITEM CSL_CITATION {"citationID":"22IsNlfS","properties":{"formattedCitation":"(Placella &amp; Firestone, 2013)","plainCitation":"(Placella &amp; Firestone, 2013)","noteIndex":0},"citationItems":[{"id":54,"uris":["http://zotero.org/users/local/4LgJUJlW/items/ZSN4CYAF"],"itemData":{"id":54,"type":"article-journal","abstract":"ABSTRACT\n            \n              The first rainfall following a severe dry period provides an abrupt water potential change that is both an acute physiological stress and a defined stimulus for the reawakening of soil microbial communities. We followed the responses of indigenous communities of ammonia-oxidizing bacteria, ammonia-oxidizing archaea, and nitrite-oxidizing bacteria to the addition of water to laboratory incubations of soils taken from two California annual grasslands following a typically dry Mediterranean summer. By quantifying transcripts for a subunit of bacterial and archaeal ammonia monooxygenases (\n              amoA\n              ) and a bacterial nitrite oxidoreductase (\n              nxrA\n              ) in soil from 15 min to 72 h after water addition, we identified transcriptional response patterns for each of these three groups of nitrifiers. An increase in quantity of bacterial\n              amoA\n              transcripts was detectable within 1 h of wet-up and continued until the size of the ammonium pool began to decrease, reflecting a possible role of transcription in upregulation of nitrification after drought-induced stasis. In one soil, the pulse of\n              amoA\n              transcription lasted for less than 24 h, demonstrating the transience of transcriptional pools and the tight coupling of transcription to the local soil environment. Analysis of 16S rRNA using a high-density microarray suggested that nitrite-oxidizing\n              Nitrobacter\n              spp. respond in tandem with ammonia-oxidizing bacteria while nitrite-oxidizing\n              Nitrospina\n              spp. and\n              Nitrospira\n              bacteria may not. Archaeal ammonia oxidizers may respond slightly later than bacterial ammonia oxidizers but may maintain elevated transcription longer. Despite months of desiccation-induced inactivation, we found rapid transcriptional response by all three groups of soil nitrifiers.","container-title":"Applied and Environmental Microbiology","DOI":"10.1128/AEM.00404-13","ISSN":"0099-2240, 1098-5336","issue":"10","journalAbbreviation":"Appl Environ Microbiol","language":"en","page":"3294-3302","source":"DOI.org (Crossref)","title":"Transcriptional Response of Nitrifying Communities to Wetting of Dry Soil","volume":"79","author":[{"family":"Placella","given":"Sarah A."},{"family":"Firestone","given":"Mary K."}],"issued":{"date-parts":[["2013",5,15]]}}}],"schema":"https://github.com/citation-style-language/schema/raw/master/csl-citation.json"} </w:instrText>
      </w:r>
      <w:r w:rsidR="0075604C">
        <w:rPr>
          <w:rFonts w:ascii="Arial" w:hAnsi="Arial" w:cs="Arial"/>
        </w:rPr>
        <w:fldChar w:fldCharType="separate"/>
      </w:r>
      <w:r w:rsidR="0075604C">
        <w:rPr>
          <w:rFonts w:ascii="Arial" w:hAnsi="Arial" w:cs="Arial"/>
          <w:noProof/>
        </w:rPr>
        <w:t>(Placella &amp; Firestone, 2013)</w:t>
      </w:r>
      <w:r w:rsidR="0075604C">
        <w:rPr>
          <w:rFonts w:ascii="Arial" w:hAnsi="Arial" w:cs="Arial"/>
        </w:rPr>
        <w:fldChar w:fldCharType="end"/>
      </w:r>
      <w:r w:rsidR="00365557">
        <w:rPr>
          <w:rFonts w:ascii="Arial" w:hAnsi="Arial" w:cs="Arial"/>
        </w:rPr>
        <w:t>.</w:t>
      </w:r>
    </w:p>
    <w:p w14:paraId="4389F6E7" w14:textId="77777777" w:rsidR="00DF0C12" w:rsidRPr="00ED68EC" w:rsidRDefault="00DF0C12" w:rsidP="0030704A">
      <w:pPr>
        <w:spacing w:after="0" w:line="480" w:lineRule="auto"/>
        <w:jc w:val="both"/>
        <w:rPr>
          <w:rFonts w:ascii="Arial" w:hAnsi="Arial" w:cs="Arial"/>
        </w:rPr>
      </w:pPr>
    </w:p>
    <w:p w14:paraId="1ED1DC47" w14:textId="780D2D5F" w:rsidR="006D66E5" w:rsidRPr="009844BF" w:rsidRDefault="006D66E5">
      <w:pPr>
        <w:pStyle w:val="ListParagraph"/>
        <w:numPr>
          <w:ilvl w:val="1"/>
          <w:numId w:val="15"/>
        </w:numPr>
        <w:spacing w:line="480" w:lineRule="auto"/>
        <w:ind w:left="540" w:hanging="540"/>
        <w:jc w:val="both"/>
        <w:rPr>
          <w:rFonts w:ascii="Arial" w:hAnsi="Arial" w:cs="Arial"/>
          <w:i/>
          <w:iCs/>
          <w:rPrChange w:id="615" w:author="Ari Fina Bintarti" w:date="2024-05-24T10:05:00Z">
            <w:rPr/>
          </w:rPrChange>
        </w:rPr>
        <w:pPrChange w:id="616" w:author="Ari Fina Bintarti" w:date="2024-05-24T10:05:00Z">
          <w:pPr>
            <w:spacing w:line="480" w:lineRule="auto"/>
            <w:jc w:val="both"/>
          </w:pPr>
        </w:pPrChange>
      </w:pPr>
      <w:r w:rsidRPr="009844BF">
        <w:rPr>
          <w:rFonts w:ascii="Arial" w:hAnsi="Arial" w:cs="Arial"/>
          <w:i/>
          <w:iCs/>
          <w:rPrChange w:id="617" w:author="Ari Fina Bintarti" w:date="2024-05-24T10:05:00Z">
            <w:rPr/>
          </w:rPrChange>
        </w:rPr>
        <w:t xml:space="preserve">The effect of drought on the diversity and abundance varied depending on the ammonia-oxidizing groups and </w:t>
      </w:r>
      <w:r w:rsidR="005A424C" w:rsidRPr="009844BF">
        <w:rPr>
          <w:rFonts w:ascii="Arial" w:hAnsi="Arial" w:cs="Arial"/>
          <w:i/>
          <w:iCs/>
          <w:rPrChange w:id="618" w:author="Ari Fina Bintarti" w:date="2024-05-24T10:05:00Z">
            <w:rPr/>
          </w:rPrChange>
        </w:rPr>
        <w:t xml:space="preserve">the </w:t>
      </w:r>
      <w:r w:rsidRPr="009844BF">
        <w:rPr>
          <w:rFonts w:ascii="Arial" w:hAnsi="Arial" w:cs="Arial"/>
          <w:i/>
          <w:iCs/>
          <w:rPrChange w:id="619" w:author="Ari Fina Bintarti" w:date="2024-05-24T10:05:00Z">
            <w:rPr/>
          </w:rPrChange>
        </w:rPr>
        <w:t>cropping system</w:t>
      </w:r>
    </w:p>
    <w:p w14:paraId="49F61089" w14:textId="77777777" w:rsidR="00D758ED" w:rsidRDefault="00D758ED" w:rsidP="009844BF">
      <w:pPr>
        <w:spacing w:line="480" w:lineRule="auto"/>
        <w:jc w:val="both"/>
        <w:rPr>
          <w:ins w:id="620" w:author="Ari Fina Bintarti" w:date="2024-05-24T10:05:00Z"/>
          <w:rFonts w:ascii="Arial" w:hAnsi="Arial" w:cs="Arial"/>
        </w:rPr>
      </w:pPr>
    </w:p>
    <w:p w14:paraId="451B3A08" w14:textId="3976BCC2" w:rsidR="00A76F20" w:rsidDel="00D758ED" w:rsidRDefault="00B05966" w:rsidP="00D758ED">
      <w:pPr>
        <w:spacing w:line="480" w:lineRule="auto"/>
        <w:ind w:firstLine="360"/>
        <w:jc w:val="both"/>
        <w:rPr>
          <w:del w:id="621" w:author="Ari Fina Bintarti" w:date="2024-05-24T10:06:00Z"/>
          <w:rFonts w:ascii="Arial" w:hAnsi="Arial" w:cs="Arial"/>
        </w:rPr>
      </w:pPr>
      <w:r>
        <w:rPr>
          <w:rFonts w:ascii="Arial" w:hAnsi="Arial" w:cs="Arial"/>
        </w:rPr>
        <w:t xml:space="preserve">While </w:t>
      </w:r>
      <w:r w:rsidR="00A014C0">
        <w:rPr>
          <w:rFonts w:ascii="Arial" w:hAnsi="Arial" w:cs="Arial"/>
        </w:rPr>
        <w:t xml:space="preserve">drought had no or </w:t>
      </w:r>
      <w:r w:rsidR="001C5335">
        <w:rPr>
          <w:rFonts w:ascii="Arial" w:hAnsi="Arial" w:cs="Arial"/>
        </w:rPr>
        <w:t>minor</w:t>
      </w:r>
      <w:r w:rsidR="00A014C0">
        <w:rPr>
          <w:rFonts w:ascii="Arial" w:hAnsi="Arial" w:cs="Arial"/>
        </w:rPr>
        <w:t xml:space="preserve"> impact on the alpha diversity of the ammonia-oxidizers, the CAP analysis revealed difference</w:t>
      </w:r>
      <w:r w:rsidR="001C5335">
        <w:rPr>
          <w:rFonts w:ascii="Arial" w:hAnsi="Arial" w:cs="Arial"/>
        </w:rPr>
        <w:t>s</w:t>
      </w:r>
      <w:r w:rsidR="00A014C0">
        <w:rPr>
          <w:rFonts w:ascii="Arial" w:hAnsi="Arial" w:cs="Arial"/>
        </w:rPr>
        <w:t xml:space="preserve"> in the </w:t>
      </w:r>
      <w:r w:rsidR="00A014C0" w:rsidRPr="00ED68EC">
        <w:rPr>
          <w:rFonts w:ascii="Arial" w:hAnsi="Arial" w:cs="Arial"/>
        </w:rPr>
        <w:t>beta diversity</w:t>
      </w:r>
      <w:r w:rsidR="00A014C0">
        <w:rPr>
          <w:rFonts w:ascii="Arial" w:hAnsi="Arial" w:cs="Arial"/>
        </w:rPr>
        <w:t xml:space="preserve"> that were dependent on </w:t>
      </w:r>
      <w:r w:rsidR="00EF114C">
        <w:rPr>
          <w:rFonts w:ascii="Arial" w:hAnsi="Arial" w:cs="Arial"/>
        </w:rPr>
        <w:t xml:space="preserve">the </w:t>
      </w:r>
      <w:r w:rsidR="00A014C0">
        <w:rPr>
          <w:rFonts w:ascii="Arial" w:hAnsi="Arial" w:cs="Arial"/>
        </w:rPr>
        <w:t xml:space="preserve">AO group </w:t>
      </w:r>
      <w:r w:rsidR="006D66E5" w:rsidRPr="00ED68EC">
        <w:rPr>
          <w:rFonts w:ascii="Arial" w:hAnsi="Arial" w:cs="Arial"/>
        </w:rPr>
        <w:t>(Fig. 2)</w:t>
      </w:r>
      <w:r w:rsidR="00A014C0">
        <w:rPr>
          <w:rFonts w:ascii="Arial" w:hAnsi="Arial" w:cs="Arial"/>
        </w:rPr>
        <w:t xml:space="preserve">. </w:t>
      </w:r>
      <w:r w:rsidR="00283586">
        <w:rPr>
          <w:rFonts w:ascii="Arial" w:hAnsi="Arial" w:cs="Arial"/>
        </w:rPr>
        <w:t>Particularly</w:t>
      </w:r>
      <w:r w:rsidR="00A1701C">
        <w:rPr>
          <w:rFonts w:ascii="Arial" w:hAnsi="Arial" w:cs="Arial"/>
        </w:rPr>
        <w:t>,</w:t>
      </w:r>
      <w:r w:rsidR="00283586">
        <w:rPr>
          <w:rFonts w:ascii="Arial" w:hAnsi="Arial" w:cs="Arial"/>
        </w:rPr>
        <w:t xml:space="preserve"> </w:t>
      </w:r>
      <w:r w:rsidR="00E75DAE">
        <w:rPr>
          <w:rFonts w:ascii="Arial" w:hAnsi="Arial" w:cs="Arial"/>
        </w:rPr>
        <w:t xml:space="preserve">the structure of the </w:t>
      </w:r>
      <w:r w:rsidR="006D66E5" w:rsidRPr="00ED68EC">
        <w:rPr>
          <w:rFonts w:ascii="Arial" w:hAnsi="Arial" w:cs="Arial"/>
        </w:rPr>
        <w:t>AOA</w:t>
      </w:r>
      <w:r w:rsidR="00E75DAE">
        <w:rPr>
          <w:rFonts w:ascii="Arial" w:hAnsi="Arial" w:cs="Arial"/>
        </w:rPr>
        <w:t xml:space="preserve"> community was</w:t>
      </w:r>
      <w:r w:rsidR="006D66E5" w:rsidRPr="00ED68EC">
        <w:rPr>
          <w:rFonts w:ascii="Arial" w:hAnsi="Arial" w:cs="Arial"/>
        </w:rPr>
        <w:t xml:space="preserve"> </w:t>
      </w:r>
      <w:r w:rsidR="00A1701C">
        <w:rPr>
          <w:rFonts w:ascii="Arial" w:hAnsi="Arial" w:cs="Arial"/>
        </w:rPr>
        <w:t>less resistant</w:t>
      </w:r>
      <w:r w:rsidR="006D66E5" w:rsidRPr="00ED68EC">
        <w:rPr>
          <w:rFonts w:ascii="Arial" w:hAnsi="Arial" w:cs="Arial"/>
        </w:rPr>
        <w:t xml:space="preserve"> to drought than</w:t>
      </w:r>
      <w:r w:rsidR="00E75DAE">
        <w:rPr>
          <w:rFonts w:ascii="Arial" w:hAnsi="Arial" w:cs="Arial"/>
        </w:rPr>
        <w:t xml:space="preserve"> that of </w:t>
      </w:r>
      <w:r w:rsidR="006D66E5" w:rsidRPr="00ED68EC">
        <w:rPr>
          <w:rFonts w:ascii="Arial" w:hAnsi="Arial" w:cs="Arial"/>
        </w:rPr>
        <w:t>AOB</w:t>
      </w:r>
      <w:r w:rsidR="00E75DAE">
        <w:rPr>
          <w:rFonts w:ascii="Arial" w:hAnsi="Arial" w:cs="Arial"/>
        </w:rPr>
        <w:t xml:space="preserve"> as previously </w:t>
      </w:r>
      <w:r w:rsidR="00E63503">
        <w:rPr>
          <w:rFonts w:ascii="Arial" w:hAnsi="Arial" w:cs="Arial"/>
        </w:rPr>
        <w:t>described</w:t>
      </w:r>
      <w:r w:rsidR="00283586">
        <w:rPr>
          <w:rFonts w:ascii="Arial" w:hAnsi="Arial" w:cs="Arial"/>
        </w:rPr>
        <w:t xml:space="preserve"> </w:t>
      </w:r>
      <w:r w:rsidR="00283586">
        <w:rPr>
          <w:rFonts w:ascii="Arial" w:hAnsi="Arial" w:cs="Arial"/>
        </w:rPr>
        <w:fldChar w:fldCharType="begin"/>
      </w:r>
      <w:r w:rsidR="00283586">
        <w:rPr>
          <w:rFonts w:ascii="Arial" w:hAnsi="Arial" w:cs="Arial"/>
        </w:rPr>
        <w:instrText xml:space="preserve"> ADDIN ZOTERO_ITEM CSL_CITATION {"citationID":"p5sLUvc1","properties":{"formattedCitation":"(S\\uc0\\u233{}neca et al., 2020; Thion &amp; Prosser, 2014)","plainCitation":"(Séneca et al., 2020; Thion &amp; Prosser, 2014)","noteIndex":0},"citationItems":[{"id":56,"uris":["http://zotero.org/users/local/4LgJUJlW/items/R4UT75TM"],"itemData":{"id":56,"type":"article-journal","abstract":"Nitriﬁcation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57,"uris":["http://zotero.org/users/local/4LgJUJlW/items/69EEEK27"],"itemData":{"id":57,"type":"article-journal","abstract":"Climate change is expected to increase the frequency of severe drought events followed by heavy rainfall, which will inﬂuence growth and activity of soil microorganisms, through osmotic stress and changes in nutrient concentration. There is evidence of rapid recovery of processes and adaptation of communities in soils regularly experiencing drying/rewetting and lower resistance and resilience in nonadapted soils. A microcosm-based study of ammonia-oxidising archaea (AOA) and bacteria (AOB), employing a grassland soil that rarely experiences drought, was used to test this hypothesis and also whether AOB were more resistant and resilient, through greater tolerance of high ammonia concentrations produced during drought and rewetting. Treated soils were dried, incubated for 3 weeks, rewetted, incubated for a further 3 weeks and compared to untreated soils, maintained at a constant moisture content. Nitrate accumulation and AOA and AOB abundance (abundance of respective amoA genes) and community composition (DGGE analysis of AOA amoA and AOB 16S rRNA genes) were poorly adapted to drying–rewetting. AOA abundance and community composition were less resistant than AOB during drought and less resilient after rewetting, at times when ammonium concentration was higher. Data provide evidence for poor adaptation of microbial communities and processes to drying–rewetting in soils with no history of drought and indicate niche differentiation of AOA and AOB associated with high ammonia concentration.","container-title":"FEMS Microbiology Ecology","DOI":"10.1111/1574-6941.12395","ISSN":"01686496","journalAbbreviation":"FEMS Microbiol Ecol","language":"en","page":"n/a-n/a","source":"DOI.org (Crossref)","title":"Differential response of nonadapted ammonia-oxidising archaea and bacteria to drying-rewetting stress","author":[{"family":"Thion","given":"Cécile"},{"family":"Prosser","given":"James I."}],"issued":{"date-parts":[["2014",9]]}}}],"schema":"https://github.com/citation-style-language/schema/raw/master/csl-citation.json"} </w:instrText>
      </w:r>
      <w:r w:rsidR="00283586">
        <w:rPr>
          <w:rFonts w:ascii="Arial" w:hAnsi="Arial" w:cs="Arial"/>
        </w:rPr>
        <w:fldChar w:fldCharType="separate"/>
      </w:r>
      <w:r w:rsidR="00283586" w:rsidRPr="00283586">
        <w:rPr>
          <w:rFonts w:ascii="Arial" w:hAnsi="Arial" w:cs="Arial"/>
        </w:rPr>
        <w:t>(Séneca et al., 2020; Thion &amp; Prosser, 2014)</w:t>
      </w:r>
      <w:r w:rsidR="00283586">
        <w:rPr>
          <w:rFonts w:ascii="Arial" w:hAnsi="Arial" w:cs="Arial"/>
        </w:rPr>
        <w:fldChar w:fldCharType="end"/>
      </w:r>
      <w:r w:rsidR="006D66E5" w:rsidRPr="00ED68EC">
        <w:rPr>
          <w:rFonts w:ascii="Arial" w:hAnsi="Arial" w:cs="Arial"/>
        </w:rPr>
        <w:t>.</w:t>
      </w:r>
      <w:r w:rsidR="005B5F3D">
        <w:rPr>
          <w:rFonts w:ascii="Arial" w:hAnsi="Arial" w:cs="Arial"/>
        </w:rPr>
        <w:t xml:space="preserve"> </w:t>
      </w:r>
      <w:r w:rsidR="00077F9F">
        <w:rPr>
          <w:rFonts w:ascii="Arial" w:hAnsi="Arial" w:cs="Arial"/>
          <w:color w:val="000000" w:themeColor="text1"/>
          <w:shd w:val="clear" w:color="auto" w:fill="FFFFFF"/>
        </w:rPr>
        <w:t>Such differences in</w:t>
      </w:r>
      <w:r w:rsidR="005B5F3D">
        <w:rPr>
          <w:rFonts w:ascii="Arial" w:hAnsi="Arial" w:cs="Arial"/>
          <w:color w:val="000000" w:themeColor="text1"/>
          <w:shd w:val="clear" w:color="auto" w:fill="FFFFFF"/>
        </w:rPr>
        <w:t xml:space="preserve"> drought sensitivities between AO groups </w:t>
      </w:r>
      <w:r w:rsidR="00077F9F">
        <w:rPr>
          <w:rFonts w:ascii="Arial" w:hAnsi="Arial" w:cs="Arial"/>
          <w:color w:val="000000" w:themeColor="text1"/>
          <w:shd w:val="clear" w:color="auto" w:fill="FFFFFF"/>
        </w:rPr>
        <w:t>can be</w:t>
      </w:r>
      <w:r w:rsidR="00077F9F" w:rsidRPr="00077F9F">
        <w:rPr>
          <w:rFonts w:ascii="Arial" w:hAnsi="Arial" w:cs="Arial"/>
          <w:color w:val="000000" w:themeColor="text1"/>
          <w:shd w:val="clear" w:color="auto" w:fill="FFFFFF"/>
        </w:rPr>
        <w:t xml:space="preserve"> explained by </w:t>
      </w:r>
      <w:r w:rsidR="000D0EBC">
        <w:rPr>
          <w:rFonts w:ascii="Arial" w:hAnsi="Arial" w:cs="Arial"/>
          <w:color w:val="000000" w:themeColor="text1"/>
          <w:shd w:val="clear" w:color="auto" w:fill="FFFFFF"/>
        </w:rPr>
        <w:t xml:space="preserve">the </w:t>
      </w:r>
      <w:r w:rsidR="00077F9F">
        <w:rPr>
          <w:rFonts w:ascii="Arial" w:hAnsi="Arial" w:cs="Arial"/>
          <w:color w:val="000000" w:themeColor="text1"/>
          <w:shd w:val="clear" w:color="auto" w:fill="FFFFFF"/>
        </w:rPr>
        <w:t>low to</w:t>
      </w:r>
      <w:r w:rsidR="006D0684">
        <w:rPr>
          <w:rFonts w:ascii="Arial" w:hAnsi="Arial" w:cs="Arial"/>
          <w:color w:val="000000" w:themeColor="text1"/>
          <w:shd w:val="clear" w:color="auto" w:fill="FFFFFF"/>
        </w:rPr>
        <w:t>lerance</w:t>
      </w:r>
      <w:r w:rsidR="00077F9F" w:rsidRPr="00077F9F">
        <w:rPr>
          <w:rFonts w:ascii="Arial" w:hAnsi="Arial" w:cs="Arial"/>
          <w:color w:val="000000" w:themeColor="text1"/>
          <w:shd w:val="clear" w:color="auto" w:fill="FFFFFF"/>
        </w:rPr>
        <w:t xml:space="preserve"> of AOA to </w:t>
      </w:r>
      <w:r w:rsidR="006D0684">
        <w:rPr>
          <w:rFonts w:ascii="Arial" w:hAnsi="Arial" w:cs="Arial"/>
          <w:color w:val="000000" w:themeColor="text1"/>
          <w:shd w:val="clear" w:color="auto" w:fill="FFFFFF"/>
        </w:rPr>
        <w:t>increas</w:t>
      </w:r>
      <w:r w:rsidR="000D0EBC">
        <w:rPr>
          <w:rFonts w:ascii="Arial" w:hAnsi="Arial" w:cs="Arial"/>
          <w:color w:val="000000" w:themeColor="text1"/>
          <w:shd w:val="clear" w:color="auto" w:fill="FFFFFF"/>
        </w:rPr>
        <w:t>ing</w:t>
      </w:r>
      <w:r w:rsidR="006D0684">
        <w:rPr>
          <w:rFonts w:ascii="Arial" w:hAnsi="Arial" w:cs="Arial"/>
          <w:color w:val="000000" w:themeColor="text1"/>
          <w:shd w:val="clear" w:color="auto" w:fill="FFFFFF"/>
        </w:rPr>
        <w:t xml:space="preserve"> </w:t>
      </w:r>
      <w:r w:rsidR="00077F9F" w:rsidRPr="00077F9F">
        <w:rPr>
          <w:rFonts w:ascii="Arial" w:hAnsi="Arial" w:cs="Arial"/>
          <w:color w:val="000000" w:themeColor="text1"/>
          <w:shd w:val="clear" w:color="auto" w:fill="FFFFFF"/>
        </w:rPr>
        <w:t>ammonia concentration</w:t>
      </w:r>
      <w:r w:rsidR="000D0EBC">
        <w:rPr>
          <w:rFonts w:ascii="Arial" w:hAnsi="Arial" w:cs="Arial"/>
          <w:color w:val="000000" w:themeColor="text1"/>
          <w:shd w:val="clear" w:color="auto" w:fill="FFFFFF"/>
        </w:rPr>
        <w:t>s</w:t>
      </w:r>
      <w:r w:rsidR="00077F9F" w:rsidRPr="00077F9F">
        <w:rPr>
          <w:rFonts w:ascii="Arial" w:hAnsi="Arial" w:cs="Arial"/>
          <w:color w:val="000000" w:themeColor="text1"/>
          <w:shd w:val="clear" w:color="auto" w:fill="FFFFFF"/>
        </w:rPr>
        <w:t xml:space="preserve"> </w:t>
      </w:r>
      <w:r w:rsidR="00077F9F">
        <w:rPr>
          <w:rFonts w:ascii="Arial" w:hAnsi="Arial" w:cs="Arial"/>
          <w:color w:val="000000" w:themeColor="text1"/>
          <w:shd w:val="clear" w:color="auto" w:fill="FFFFFF"/>
        </w:rPr>
        <w:t xml:space="preserve">during </w:t>
      </w:r>
      <w:r w:rsidR="00077F9F" w:rsidRPr="00077F9F">
        <w:rPr>
          <w:rFonts w:ascii="Arial" w:hAnsi="Arial" w:cs="Arial"/>
          <w:color w:val="000000" w:themeColor="text1"/>
          <w:shd w:val="clear" w:color="auto" w:fill="FFFFFF"/>
        </w:rPr>
        <w:t xml:space="preserve">drought, but </w:t>
      </w:r>
      <w:r w:rsidR="00077F9F">
        <w:rPr>
          <w:rFonts w:ascii="Arial" w:hAnsi="Arial" w:cs="Arial"/>
          <w:color w:val="000000" w:themeColor="text1"/>
          <w:shd w:val="clear" w:color="auto" w:fill="FFFFFF"/>
        </w:rPr>
        <w:t xml:space="preserve">also to the higher sensitivity of </w:t>
      </w:r>
      <w:r w:rsidR="00077F9F" w:rsidRPr="00077F9F">
        <w:rPr>
          <w:rFonts w:ascii="Arial" w:hAnsi="Arial" w:cs="Arial"/>
          <w:color w:val="000000" w:themeColor="text1"/>
          <w:shd w:val="clear" w:color="auto" w:fill="FFFFFF"/>
        </w:rPr>
        <w:t xml:space="preserve">AOA to osmotic stress </w:t>
      </w:r>
      <w:r w:rsidR="000D0EBC">
        <w:rPr>
          <w:rFonts w:ascii="Arial" w:hAnsi="Arial" w:cs="Arial"/>
          <w:color w:val="000000" w:themeColor="text1"/>
          <w:shd w:val="clear" w:color="auto" w:fill="FFFFFF"/>
        </w:rPr>
        <w:t xml:space="preserve">than AOB </w:t>
      </w:r>
      <w:r w:rsidR="00077F9F">
        <w:rPr>
          <w:rFonts w:ascii="Arial" w:hAnsi="Arial" w:cs="Arial"/>
          <w:color w:val="000000" w:themeColor="text1"/>
          <w:shd w:val="clear" w:color="auto" w:fill="FFFFFF"/>
        </w:rPr>
        <w:t xml:space="preserve">as demonstrated by </w:t>
      </w:r>
      <w:r w:rsidR="005B5F3D">
        <w:rPr>
          <w:rFonts w:ascii="Arial" w:hAnsi="Arial" w:cs="Arial"/>
          <w:color w:val="000000" w:themeColor="text1"/>
          <w:shd w:val="clear" w:color="auto" w:fill="FFFFFF"/>
        </w:rPr>
        <w:fldChar w:fldCharType="begin"/>
      </w:r>
      <w:r w:rsidR="005B5F3D">
        <w:rPr>
          <w:rFonts w:ascii="Arial" w:hAnsi="Arial" w:cs="Arial"/>
          <w:color w:val="000000" w:themeColor="text1"/>
          <w:shd w:val="clear" w:color="auto" w:fill="FFFFFF"/>
        </w:rPr>
        <w:instrText xml:space="preserve"> ADDIN ZOTERO_ITEM CSL_CITATION {"citationID":"byuWh6AF","properties":{"formattedCitation":"(Bello et al., 2019)","plainCitation":"(Bello et al., 2019)","noteIndex":0},"citationItems":[{"id":283,"uris":["http://zotero.org/users/local/4LgJUJlW/items/Q4HR2RJV"],"itemData":{"id":283,"type":"article-journal","abstract":"Microbial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I."}],"issued":{"date-parts":[["2019",2,1]]}}}],"schema":"https://github.com/citation-style-language/schema/raw/master/csl-citation.json"} </w:instrText>
      </w:r>
      <w:r w:rsidR="005B5F3D">
        <w:rPr>
          <w:rFonts w:ascii="Arial" w:hAnsi="Arial" w:cs="Arial"/>
          <w:color w:val="000000" w:themeColor="text1"/>
          <w:shd w:val="clear" w:color="auto" w:fill="FFFFFF"/>
        </w:rPr>
        <w:fldChar w:fldCharType="separate"/>
      </w:r>
      <w:r w:rsidR="005B5F3D">
        <w:rPr>
          <w:rFonts w:ascii="Arial" w:hAnsi="Arial" w:cs="Arial"/>
          <w:noProof/>
          <w:color w:val="000000" w:themeColor="text1"/>
          <w:shd w:val="clear" w:color="auto" w:fill="FFFFFF"/>
        </w:rPr>
        <w:t>(Bello et al., 2019)</w:t>
      </w:r>
      <w:r w:rsidR="005B5F3D">
        <w:rPr>
          <w:rFonts w:ascii="Arial" w:hAnsi="Arial" w:cs="Arial"/>
          <w:color w:val="000000" w:themeColor="text1"/>
          <w:shd w:val="clear" w:color="auto" w:fill="FFFFFF"/>
        </w:rPr>
        <w:fldChar w:fldCharType="end"/>
      </w:r>
      <w:r w:rsidR="005B5F3D">
        <w:rPr>
          <w:rFonts w:ascii="Arial" w:hAnsi="Arial" w:cs="Arial"/>
          <w:color w:val="000000" w:themeColor="text1"/>
          <w:shd w:val="clear" w:color="auto" w:fill="FFFFFF"/>
        </w:rPr>
        <w:t>.</w:t>
      </w:r>
      <w:r w:rsidR="006D66E5" w:rsidRPr="00ED68EC">
        <w:rPr>
          <w:rFonts w:ascii="Arial" w:hAnsi="Arial" w:cs="Arial"/>
        </w:rPr>
        <w:t xml:space="preserve"> </w:t>
      </w:r>
      <w:r w:rsidR="00EF114C" w:rsidRPr="0030704A">
        <w:rPr>
          <w:rFonts w:ascii="Arial" w:hAnsi="Arial" w:cs="Arial"/>
        </w:rPr>
        <w:t>L</w:t>
      </w:r>
      <w:r w:rsidR="006D66E5" w:rsidRPr="0030704A">
        <w:rPr>
          <w:rFonts w:ascii="Arial" w:hAnsi="Arial" w:cs="Arial"/>
        </w:rPr>
        <w:t xml:space="preserve">ittle is known on how comammox </w:t>
      </w:r>
      <w:r w:rsidR="006D66E5" w:rsidRPr="0030704A">
        <w:rPr>
          <w:rFonts w:ascii="Arial" w:hAnsi="Arial" w:cs="Arial"/>
          <w:i/>
          <w:iCs/>
        </w:rPr>
        <w:t>Nitrospira</w:t>
      </w:r>
      <w:r w:rsidR="006D66E5" w:rsidRPr="0030704A">
        <w:rPr>
          <w:rFonts w:ascii="Arial" w:hAnsi="Arial" w:cs="Arial"/>
        </w:rPr>
        <w:t xml:space="preserve"> responds to drought and the niche specification of this group is still under debate</w:t>
      </w:r>
      <w:r w:rsidR="00283A89">
        <w:rPr>
          <w:rFonts w:ascii="Arial" w:hAnsi="Arial" w:cs="Arial"/>
        </w:rPr>
        <w:t xml:space="preserve"> </w:t>
      </w:r>
      <w:r w:rsidR="00283A89">
        <w:rPr>
          <w:rFonts w:ascii="Arial" w:hAnsi="Arial" w:cs="Arial"/>
        </w:rPr>
        <w:fldChar w:fldCharType="begin"/>
      </w:r>
      <w:r w:rsidR="00283A89">
        <w:rPr>
          <w:rFonts w:ascii="Arial" w:hAnsi="Arial" w:cs="Arial"/>
        </w:rPr>
        <w:instrText xml:space="preserve"> ADDIN ZOTERO_ITEM CSL_CITATION {"citationID":"mWh8BUN4","properties":{"formattedCitation":"(Sakoula et al., 2021; S. Xu et al., 2020)","plainCitation":"(Sakoula et al., 2021; S. Xu et al., 2020)","noteIndex":0},"citationItems":[{"id":291,"uris":["http://zotero.org/users/local/4LgJUJlW/items/JS2G4THX"],"itemData":{"id":291,"type":"article-journal","abstract":"The recent discovery of bacteria within the genus Nitrospira capable of complete ammonia oxidation (comammox) demonstrated that the sequential oxidation of ammonia to nitrate via nitrite can also be performed within a single bacterial cell. Although comammox Nitrospira exhibit a wide distribution in natural and engineered ecosystems, information on their physiological properties is scarce due to the limited number of cultured representatives. Additionally, most available genomic information is derived from metagenomic sequencing and high-quality genomes of Nitrospira in general are limited. In this study, we obtained a high (90%) enrichment of a novel comammox species, tentatively named “Candidatus Nitrospira kreftii”, and performed a detailed genomic and physiological characterization. The complete genome of “Ca. N. kreftii” allowed reconstruction of its basic metabolic traits. Similar to Nitrospira inopinata, the enrichment culture exhibited a very high ammonia affinity (Km(app)_NH3 ≈ 0.040 ± 0.01 µM), but a higher nitrite affinity (Km(app)_NO2- = 12.5 ± 4.0 µM), indicating an adaptation to highly oligotrophic environments. Furthermore, we observed partial inhibition of ammonia oxidation at ammonium concentrations as low as 25 µM. This inhibition of “Ca. N. kreftii” indicates that differences in ammonium tolerance rather than affinity could potentially be a niche determining factor for different comammox Nitrospira.","container-title":"The ISME Journal","DOI":"10.1038/s41396-020-00827-4","ISSN":"1751-7362","issue":"4","journalAbbreviation":"The ISME Journal","page":"1010-1024","source":"Silverchair","title":"Enrichment and physiological characterization of a novel comammox Nitrospira indicates ammonium inhibition of complete nitrification","volume":"15","author":[{"family":"Sakoula","given":"Dimitra"},{"family":"Koch","given":"Hanna"},{"family":"Frank","given":"Jeroen"},{"family":"Jetten","given":"Mike S M"},{"family":"Kessel","given":"Maartje A H J","non-dropping-particle":"van"},{"family":"Lücker","given":"Sebastian"}],"issued":{"date-parts":[["2021",4,1]]}}},{"id":780,"uris":["http://zotero.org/users/local/4LgJUJlW/items/DLIYTMP4"],"itemData":{"id":780,"type":"article-journal","abstract":"The recent discovery of complete ammonia oxidation (comammox) process in a single organism challenged the division of labor between two functional groups in the classical two-step nitriﬁcation model. However, the distribution and activity of comammox bacteria in various environments remain largely unknown. This study presented a large-scale investigation of the geographical distribution, phylogenetic diversity, and activity of comammox Nitrospira in typical agricultural soils. Among the 23 samples harvested across China, comammox Nitrospira clade A was ubiquitously detected at 4.14 × 104–1.65 × 107 amoA gene copies/g dry soil, with 90% belonging to the subclade A2. The abundance of comammox Nitrospira clade B was two orders of magnitude lower than clade A. In all samples, comammox Nitrospira were 1–2 orders of magnitude less abundant than canonical nitriﬁers, and soils with slightly high pH and C/N tended to enrich more comammox Nitrospira. Unlike canonical nitriﬁers, comammox Nitrospira had sustained amoA gene transcription regardless of external ammonia supply, indicating their competitive advantage over other nitriﬁers under low-ammonia conditions. When fed with 1 mM ammonium for 15 days, comammox Nitrospira in tested soils were enriched 2.36 times higher than those enriched by the same amount of nitrite, indicating their preference to utilizing ammonia as the substrate. DNA-SIP further conﬁrmed the in situ nitriﬁcation activity of comammox Nitrospira. This study provided new insights into the broad distribution and diversity of comammox Nitrospira in agricultural soils, which could potentially play an important role in the microbial nitrogen cycle in soils.","container-title":"Science of The Total Environment","DOI":"10.1016/j.scitotenv.2019.135684","ISSN":"00489697","journalAbbreviation":"Science of The Total Environment","language":"en","page":"135684","source":"DOI.org (Crossref)","title":"Ubiquity, diversity, and activity of comammox Nitrospira in agricultural soils","volume":"706","author":[{"family":"Xu","given":"Shaoyi"},{"family":"Wang","given":"Baozhan"},{"family":"Li","given":"Yong"},{"family":"Jiang","given":"Daqian"},{"family":"Zhou","given":"Yuting"},{"family":"Ding","given":"Aqiang"},{"family":"Zong","given":"Yuxiao"},{"family":"Ling","given":"Xiaoting"},{"family":"Zhang","given":"Senyin"},{"family":"Lu","given":"Huijie"}],"issued":{"date-parts":[["2020",3]]}}}],"schema":"https://github.com/citation-style-language/schema/raw/master/csl-citation.json"} </w:instrText>
      </w:r>
      <w:r w:rsidR="00283A89">
        <w:rPr>
          <w:rFonts w:ascii="Arial" w:hAnsi="Arial" w:cs="Arial"/>
        </w:rPr>
        <w:fldChar w:fldCharType="separate"/>
      </w:r>
      <w:r w:rsidR="00283A89">
        <w:rPr>
          <w:rFonts w:ascii="Arial" w:hAnsi="Arial" w:cs="Arial"/>
          <w:noProof/>
        </w:rPr>
        <w:t xml:space="preserve">(Sakoula et al., 2021; </w:t>
      </w:r>
      <w:r w:rsidR="00283A89" w:rsidRPr="000D77DD">
        <w:rPr>
          <w:rFonts w:ascii="Arial" w:hAnsi="Arial" w:cs="Arial"/>
          <w:noProof/>
          <w:rPrChange w:id="622" w:author="Ari Fina Bintarti" w:date="2024-05-24T16:00:00Z">
            <w:rPr>
              <w:rFonts w:ascii="Arial" w:hAnsi="Arial" w:cs="Arial"/>
              <w:noProof/>
              <w:highlight w:val="yellow"/>
            </w:rPr>
          </w:rPrChange>
        </w:rPr>
        <w:t>S.</w:t>
      </w:r>
      <w:r w:rsidR="00283A89">
        <w:rPr>
          <w:rFonts w:ascii="Arial" w:hAnsi="Arial" w:cs="Arial"/>
          <w:noProof/>
        </w:rPr>
        <w:t xml:space="preserve"> Xu et al., 2020)</w:t>
      </w:r>
      <w:r w:rsidR="00283A89">
        <w:rPr>
          <w:rFonts w:ascii="Arial" w:hAnsi="Arial" w:cs="Arial"/>
        </w:rPr>
        <w:fldChar w:fldCharType="end"/>
      </w:r>
      <w:r w:rsidR="006D66E5" w:rsidRPr="0030704A">
        <w:rPr>
          <w:rFonts w:ascii="Arial" w:hAnsi="Arial" w:cs="Arial"/>
        </w:rPr>
        <w:t xml:space="preserve">. </w:t>
      </w:r>
      <w:r w:rsidR="00E75DAE" w:rsidRPr="0030704A">
        <w:rPr>
          <w:rFonts w:ascii="Arial" w:hAnsi="Arial" w:cs="Arial"/>
        </w:rPr>
        <w:t xml:space="preserve">Here we found a small yet significantly impact of drought on both the alpha diversity and beta-diversity of </w:t>
      </w:r>
      <w:r w:rsidR="006D66E5" w:rsidRPr="0030704A">
        <w:rPr>
          <w:rFonts w:ascii="Arial" w:hAnsi="Arial" w:cs="Arial"/>
        </w:rPr>
        <w:t>comammox</w:t>
      </w:r>
      <w:r w:rsidR="00E75DAE" w:rsidRPr="0030704A">
        <w:rPr>
          <w:rFonts w:ascii="Arial" w:hAnsi="Arial" w:cs="Arial"/>
        </w:rPr>
        <w:t>, which were dependent on the cropping system</w:t>
      </w:r>
      <w:r w:rsidR="001D4A2A" w:rsidRPr="0030704A">
        <w:rPr>
          <w:rFonts w:ascii="Arial" w:hAnsi="Arial" w:cs="Arial"/>
        </w:rPr>
        <w:t xml:space="preserve">. </w:t>
      </w:r>
      <w:r w:rsidR="00A76F20" w:rsidRPr="00ED68EC">
        <w:rPr>
          <w:rFonts w:ascii="Arial" w:hAnsi="Arial" w:cs="Arial"/>
        </w:rPr>
        <w:t xml:space="preserve">Differential abundance analysis </w:t>
      </w:r>
      <w:r w:rsidR="00A76F20">
        <w:rPr>
          <w:rFonts w:ascii="Arial" w:hAnsi="Arial" w:cs="Arial"/>
        </w:rPr>
        <w:t>indicated</w:t>
      </w:r>
      <w:r w:rsidR="00A76F20" w:rsidRPr="00ED68EC">
        <w:rPr>
          <w:rFonts w:ascii="Arial" w:hAnsi="Arial" w:cs="Arial"/>
        </w:rPr>
        <w:t xml:space="preserve"> </w:t>
      </w:r>
      <w:r w:rsidR="00A76F20">
        <w:rPr>
          <w:rFonts w:ascii="Arial" w:hAnsi="Arial" w:cs="Arial"/>
        </w:rPr>
        <w:t xml:space="preserve">that </w:t>
      </w:r>
      <w:r w:rsidR="00E8455D">
        <w:rPr>
          <w:rFonts w:ascii="Arial" w:hAnsi="Arial" w:cs="Arial"/>
        </w:rPr>
        <w:t xml:space="preserve">in average </w:t>
      </w:r>
      <w:r w:rsidR="00FC7E62">
        <w:rPr>
          <w:rFonts w:ascii="Arial" w:hAnsi="Arial" w:cs="Arial"/>
        </w:rPr>
        <w:lastRenderedPageBreak/>
        <w:t>more than a quarter</w:t>
      </w:r>
      <w:r w:rsidR="00E8455D">
        <w:rPr>
          <w:rFonts w:ascii="Arial" w:hAnsi="Arial" w:cs="Arial"/>
        </w:rPr>
        <w:t xml:space="preserve"> of the</w:t>
      </w:r>
      <w:r w:rsidR="00A76F20">
        <w:rPr>
          <w:rFonts w:ascii="Arial" w:hAnsi="Arial" w:cs="Arial"/>
        </w:rPr>
        <w:t xml:space="preserve"> dominant ammonia</w:t>
      </w:r>
      <w:r w:rsidR="00E8455D">
        <w:rPr>
          <w:rFonts w:ascii="Arial" w:hAnsi="Arial" w:cs="Arial"/>
        </w:rPr>
        <w:t>-</w:t>
      </w:r>
      <w:r w:rsidR="00A76F20">
        <w:rPr>
          <w:rFonts w:ascii="Arial" w:hAnsi="Arial" w:cs="Arial"/>
        </w:rPr>
        <w:t>oxidizing ASVs were affected by drought</w:t>
      </w:r>
      <w:r w:rsidR="00FC7E62">
        <w:rPr>
          <w:rFonts w:ascii="Arial" w:hAnsi="Arial" w:cs="Arial"/>
        </w:rPr>
        <w:t xml:space="preserve"> both in the bulk and rhizospheric soil </w:t>
      </w:r>
      <w:r w:rsidR="00A76F20">
        <w:rPr>
          <w:rFonts w:ascii="Arial" w:hAnsi="Arial" w:cs="Arial"/>
        </w:rPr>
        <w:t xml:space="preserve">regardless of the taxa. In contrast to the </w:t>
      </w:r>
      <w:r w:rsidR="00E8455D">
        <w:rPr>
          <w:rFonts w:ascii="Arial" w:hAnsi="Arial" w:cs="Arial"/>
        </w:rPr>
        <w:t>CAP analysis</w:t>
      </w:r>
      <w:r w:rsidR="00FC7E62">
        <w:rPr>
          <w:rFonts w:ascii="Arial" w:hAnsi="Arial" w:cs="Arial"/>
        </w:rPr>
        <w:t xml:space="preserve"> showing a higher resistance of AOB</w:t>
      </w:r>
      <w:r w:rsidR="00A76F20">
        <w:rPr>
          <w:rFonts w:ascii="Arial" w:hAnsi="Arial" w:cs="Arial"/>
        </w:rPr>
        <w:t xml:space="preserve">, </w:t>
      </w:r>
      <w:r w:rsidR="00E8455D">
        <w:rPr>
          <w:rFonts w:ascii="Arial" w:hAnsi="Arial" w:cs="Arial"/>
        </w:rPr>
        <w:t>the percentage</w:t>
      </w:r>
      <w:r w:rsidR="00FC7E62">
        <w:rPr>
          <w:rFonts w:ascii="Arial" w:hAnsi="Arial" w:cs="Arial"/>
        </w:rPr>
        <w:t xml:space="preserve"> of </w:t>
      </w:r>
      <w:r w:rsidR="00E8455D">
        <w:rPr>
          <w:rFonts w:ascii="Arial" w:hAnsi="Arial" w:cs="Arial"/>
        </w:rPr>
        <w:t xml:space="preserve">affected ASVs belonging to </w:t>
      </w:r>
      <w:r w:rsidR="00A76F20" w:rsidRPr="00ED68EC">
        <w:rPr>
          <w:rFonts w:ascii="Arial" w:hAnsi="Arial" w:cs="Arial"/>
        </w:rPr>
        <w:t>AO</w:t>
      </w:r>
      <w:r w:rsidR="00E8455D">
        <w:rPr>
          <w:rFonts w:ascii="Arial" w:hAnsi="Arial" w:cs="Arial"/>
        </w:rPr>
        <w:t>A and comammox was lower than those belonging to the AOB</w:t>
      </w:r>
      <w:r w:rsidR="00A76F20" w:rsidRPr="00ED68EC">
        <w:rPr>
          <w:rFonts w:ascii="Arial" w:hAnsi="Arial" w:cs="Arial"/>
        </w:rPr>
        <w:t>. One possible explanation is that</w:t>
      </w:r>
      <w:r w:rsidR="006419B6">
        <w:rPr>
          <w:rFonts w:ascii="Arial" w:hAnsi="Arial" w:cs="Arial"/>
        </w:rPr>
        <w:t xml:space="preserve"> </w:t>
      </w:r>
      <w:r w:rsidR="006419B6" w:rsidRPr="006419B6">
        <w:rPr>
          <w:rFonts w:ascii="Arial" w:hAnsi="Arial" w:cs="Arial"/>
        </w:rPr>
        <w:t xml:space="preserve">by filtering out the rarest and least prevalent ASVs for the analysis of differential abundance, we may have </w:t>
      </w:r>
      <w:r w:rsidR="00605266">
        <w:rPr>
          <w:rFonts w:ascii="Arial" w:hAnsi="Arial" w:cs="Arial"/>
        </w:rPr>
        <w:t>overlooked</w:t>
      </w:r>
      <w:r w:rsidR="00605266" w:rsidRPr="006419B6">
        <w:rPr>
          <w:rFonts w:ascii="Arial" w:hAnsi="Arial" w:cs="Arial"/>
        </w:rPr>
        <w:t xml:space="preserve"> </w:t>
      </w:r>
      <w:r w:rsidR="006419B6" w:rsidRPr="006419B6">
        <w:rPr>
          <w:rFonts w:ascii="Arial" w:hAnsi="Arial" w:cs="Arial"/>
        </w:rPr>
        <w:t>the impact of drought on less common members of AOA and comammox</w:t>
      </w:r>
      <w:r w:rsidR="00753AAE">
        <w:rPr>
          <w:rFonts w:ascii="Arial" w:hAnsi="Arial" w:cs="Arial"/>
        </w:rPr>
        <w:t xml:space="preserve">. </w:t>
      </w:r>
      <w:r w:rsidR="00527CFF">
        <w:rPr>
          <w:rFonts w:ascii="Arial" w:hAnsi="Arial" w:cs="Arial"/>
        </w:rPr>
        <w:t>While</w:t>
      </w:r>
      <w:ins w:id="623" w:author="Ari Fina Bintarti" w:date="2024-05-24T16:06:00Z">
        <w:r w:rsidR="00D515C9" w:rsidRPr="00D515C9">
          <w:rPr>
            <w:rFonts w:ascii="Arial" w:hAnsi="Arial" w:cs="Arial"/>
          </w:rPr>
          <w:t xml:space="preserve"> </w:t>
        </w:r>
        <w:r w:rsidR="00D515C9">
          <w:rPr>
            <w:rFonts w:ascii="Arial" w:hAnsi="Arial" w:cs="Arial"/>
          </w:rPr>
          <w:t>Lavallee et al.</w:t>
        </w:r>
      </w:ins>
      <w:r w:rsidR="00527CFF">
        <w:rPr>
          <w:rFonts w:ascii="Arial" w:hAnsi="Arial" w:cs="Arial"/>
        </w:rPr>
        <w:t xml:space="preserve"> </w:t>
      </w:r>
      <w:r w:rsidR="00D515C9">
        <w:rPr>
          <w:rFonts w:ascii="Arial" w:hAnsi="Arial" w:cs="Arial"/>
        </w:rPr>
        <w:fldChar w:fldCharType="begin"/>
      </w:r>
      <w:r w:rsidR="00D515C9">
        <w:rPr>
          <w:rFonts w:ascii="Arial" w:hAnsi="Arial" w:cs="Arial"/>
        </w:rPr>
        <w:instrText xml:space="preserve"> ADDIN ZOTERO_ITEM CSL_CITATION {"citationID":"iAL7NZQ7","properties":{"formattedCitation":"(2024)","plainCitation":"(2024)","noteIndex":0},"citationItems":[{"id":35,"uris":["http://zotero.org/users/local/4LgJUJlW/items/63MYM4TN"],"itemData":{"id":35,"type":"article-journal","abstract":"Abstract\n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D515C9">
        <w:rPr>
          <w:rFonts w:ascii="Arial" w:hAnsi="Arial" w:cs="Arial"/>
        </w:rPr>
        <w:fldChar w:fldCharType="separate"/>
      </w:r>
      <w:r w:rsidR="00D515C9">
        <w:rPr>
          <w:rFonts w:ascii="Arial" w:hAnsi="Arial" w:cs="Arial"/>
          <w:noProof/>
        </w:rPr>
        <w:t>(2024)</w:t>
      </w:r>
      <w:r w:rsidR="00D515C9">
        <w:rPr>
          <w:rFonts w:ascii="Arial" w:hAnsi="Arial" w:cs="Arial"/>
        </w:rPr>
        <w:fldChar w:fldCharType="end"/>
      </w:r>
      <w:ins w:id="624" w:author="Ari Fina Bintarti" w:date="2024-05-24T16:06:00Z">
        <w:r w:rsidR="00D515C9">
          <w:rPr>
            <w:rFonts w:ascii="Arial" w:hAnsi="Arial" w:cs="Arial"/>
          </w:rPr>
          <w:t xml:space="preserve"> </w:t>
        </w:r>
      </w:ins>
      <w:del w:id="625" w:author="Ari Fina Bintarti" w:date="2024-05-24T16:06:00Z">
        <w:r w:rsidR="00527CFF" w:rsidDel="00D515C9">
          <w:rPr>
            <w:rFonts w:ascii="Arial" w:hAnsi="Arial" w:cs="Arial"/>
          </w:rPr>
          <w:delText>Lavalee</w:delText>
        </w:r>
      </w:del>
      <w:del w:id="626" w:author="Ari Fina Bintarti" w:date="2024-05-24T16:03:00Z">
        <w:r w:rsidR="00527CFF" w:rsidDel="000D77DD">
          <w:rPr>
            <w:rFonts w:ascii="Arial" w:hAnsi="Arial" w:cs="Arial"/>
          </w:rPr>
          <w:delText xml:space="preserve"> </w:delText>
        </w:r>
        <w:r w:rsidR="00527CFF" w:rsidDel="000D77DD">
          <w:rPr>
            <w:rFonts w:ascii="Arial" w:hAnsi="Arial" w:cs="Arial"/>
          </w:rPr>
          <w:fldChar w:fldCharType="begin"/>
        </w:r>
        <w:r w:rsidR="00527CFF" w:rsidDel="000D77DD">
          <w:rPr>
            <w:rFonts w:ascii="Arial" w:hAnsi="Arial" w:cs="Arial"/>
          </w:rPr>
          <w:delInstrText xml:space="preserve"> ADDIN ZOTERO_ITEM CSL_CITATION {"citationID":"JkSQKdiB","properties":{"formattedCitation":"(Lavallee et al., 2024)","plainCitation":"(Lavallee et al., 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D."}],"issued":{"date-parts":[["2024",1,2]]}}}],"schema":"https://github.com/citation-style-language/schema/raw/master/csl-citation.json"} </w:delInstrText>
        </w:r>
        <w:r w:rsidR="00527CFF" w:rsidDel="000D77DD">
          <w:rPr>
            <w:rFonts w:ascii="Arial" w:hAnsi="Arial" w:cs="Arial"/>
          </w:rPr>
          <w:fldChar w:fldCharType="separate"/>
        </w:r>
        <w:r w:rsidR="00527CFF" w:rsidDel="000D77DD">
          <w:rPr>
            <w:rFonts w:ascii="Arial" w:hAnsi="Arial" w:cs="Arial"/>
            <w:noProof/>
          </w:rPr>
          <w:delText>(Lavallee et al., 2024)</w:delText>
        </w:r>
        <w:r w:rsidR="00527CFF" w:rsidDel="000D77DD">
          <w:rPr>
            <w:rFonts w:ascii="Arial" w:hAnsi="Arial" w:cs="Arial"/>
          </w:rPr>
          <w:fldChar w:fldCharType="end"/>
        </w:r>
        <w:r w:rsidR="00527CFF" w:rsidDel="000D77DD">
          <w:rPr>
            <w:rFonts w:ascii="Arial" w:hAnsi="Arial" w:cs="Arial"/>
          </w:rPr>
          <w:delText xml:space="preserve"> </w:delText>
        </w:r>
      </w:del>
      <w:r w:rsidR="00527CFF">
        <w:rPr>
          <w:rFonts w:ascii="Arial" w:hAnsi="Arial" w:cs="Arial"/>
        </w:rPr>
        <w:t xml:space="preserve">found that dominant microbial taxa were highly resistant to drought, our study showed that some </w:t>
      </w:r>
      <w:r w:rsidR="00527CFF" w:rsidRPr="00ED68EC">
        <w:rPr>
          <w:rFonts w:ascii="Arial" w:hAnsi="Arial" w:cs="Arial"/>
        </w:rPr>
        <w:t xml:space="preserve">the drought-affected ASVs were </w:t>
      </w:r>
      <w:r w:rsidR="00527CFF">
        <w:rPr>
          <w:rFonts w:ascii="Arial" w:hAnsi="Arial" w:cs="Arial"/>
        </w:rPr>
        <w:t>among the</w:t>
      </w:r>
      <w:r w:rsidR="00527CFF" w:rsidRPr="00ED68EC">
        <w:rPr>
          <w:rFonts w:ascii="Arial" w:hAnsi="Arial" w:cs="Arial"/>
        </w:rPr>
        <w:t xml:space="preserve"> most </w:t>
      </w:r>
      <w:r w:rsidR="00527CFF">
        <w:rPr>
          <w:rFonts w:ascii="Arial" w:hAnsi="Arial" w:cs="Arial"/>
        </w:rPr>
        <w:t>prevalent</w:t>
      </w:r>
      <w:r w:rsidR="00527CFF" w:rsidRPr="00ED68EC">
        <w:rPr>
          <w:rFonts w:ascii="Arial" w:hAnsi="Arial" w:cs="Arial"/>
        </w:rPr>
        <w:t xml:space="preserve"> taxa</w:t>
      </w:r>
      <w:r w:rsidR="00527CFF">
        <w:rPr>
          <w:rFonts w:ascii="Arial" w:hAnsi="Arial" w:cs="Arial"/>
        </w:rPr>
        <w:t xml:space="preserve">. </w:t>
      </w:r>
      <w:r w:rsidR="00B54301">
        <w:rPr>
          <w:rFonts w:ascii="Arial" w:hAnsi="Arial" w:cs="Arial"/>
        </w:rPr>
        <w:t>Notably</w:t>
      </w:r>
      <w:r w:rsidR="00B54301" w:rsidRPr="00ED68EC">
        <w:rPr>
          <w:rFonts w:ascii="Arial" w:hAnsi="Arial" w:cs="Arial"/>
        </w:rPr>
        <w:t xml:space="preserve"> </w:t>
      </w:r>
      <w:r w:rsidR="00B54301">
        <w:rPr>
          <w:rFonts w:ascii="Arial" w:hAnsi="Arial" w:cs="Arial"/>
        </w:rPr>
        <w:t xml:space="preserve">the </w:t>
      </w:r>
      <w:r w:rsidR="00B54301" w:rsidRPr="00ED68EC">
        <w:rPr>
          <w:rFonts w:ascii="Arial" w:hAnsi="Arial" w:cs="Arial"/>
        </w:rPr>
        <w:t xml:space="preserve">affected AOB ASVs belonged to the dominant </w:t>
      </w:r>
      <w:r w:rsidR="00B54301" w:rsidRPr="00ED68EC">
        <w:rPr>
          <w:rFonts w:ascii="Arial" w:hAnsi="Arial" w:cs="Arial"/>
          <w:i/>
          <w:iCs/>
        </w:rPr>
        <w:t>Nitrosospira</w:t>
      </w:r>
      <w:r w:rsidR="00B54301">
        <w:rPr>
          <w:rFonts w:ascii="Arial" w:hAnsi="Arial" w:cs="Arial"/>
        </w:rPr>
        <w:t>, which has been described as a</w:t>
      </w:r>
      <w:r w:rsidR="00B54301" w:rsidRPr="00ED68EC">
        <w:rPr>
          <w:rFonts w:ascii="Arial" w:hAnsi="Arial" w:cs="Arial"/>
        </w:rPr>
        <w:t xml:space="preserve"> key player of ammonia oxidation with wide distribution across ecosystems</w:t>
      </w:r>
      <w:r w:rsidR="00B54301">
        <w:rPr>
          <w:rFonts w:ascii="Arial" w:hAnsi="Arial" w:cs="Arial"/>
        </w:rPr>
        <w:t xml:space="preserve"> </w:t>
      </w:r>
      <w:r w:rsidR="00B54301">
        <w:rPr>
          <w:rFonts w:ascii="Arial" w:hAnsi="Arial" w:cs="Arial"/>
        </w:rPr>
        <w:fldChar w:fldCharType="begin"/>
      </w:r>
      <w:r w:rsidR="00B54301">
        <w:rPr>
          <w:rFonts w:ascii="Arial" w:hAnsi="Arial" w:cs="Arial"/>
        </w:rPr>
        <w:instrText xml:space="preserve"> ADDIN ZOTERO_ITEM CSL_CITATION {"citationID":"t4UwVXFW","properties":{"formattedCitation":"(Kr\\uc0\\u252{}ger et al., 2021; Sanders et al., 2019)","plainCitation":"(Krüger et al., 2021; Sanders et al., 2019)","noteIndex":0},"citationItems":[{"id":70,"uris":["http://zotero.org/users/local/4LgJUJlW/items/GAHMFVF9"],"itemData":{"id":70,"type":"article-journal","abstract":"Nitrification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F.K."},{"family":"Herrmann","given":"Martina"}],"issued":{"date-parts":[["2021",3]]}}},{"id":300,"uris":["http://zotero.org/users/local/4LgJUJlW/items/7WBT5D92"],"itemData":{"id":300,"type":"article-journal","abstract":"Permafrost-affected landscape soils are rich in organic matter and contain a high fraction of organic nitrogen, but much of this organic matter remains inaccessible due to nitrogen limitation. Microbial nitrification is a key process in the nitrogen cycle, controlling the availability of dissolved inorganic nitrogen (DIN) such as ammonium and nitrate. In this study, we investigate the microbial diversity of canonical nitrifiers and their potential nitrifying activity in the active layer of different Arctic cryosols in the Lena River Delta in North-East Siberia. These cryosols are located on Samoylov Island, which has two geomorphological landscapes with mineral soils in the modern floodplain and organic-rich soils in the low-centered polygonal tundra of the Holocene river terrace. Microcosm incubations show that the highest potential ammonia oxidation rates are found in low organic soils, and the rates depend on organic matter content and quality, vegetation cover, and water content. As shown by 16S rRNA amplicon sequencing, nitrifiers represented 0.6% to 6.2% of the total microbial community. More than 50% of the nitrifiers belonged to the genus Nitrosospira. Based on PCR amoA analysis, ammonia-oxidizing bacteria (AOB) were found in nearly all soil types, whereas ammonia-oxidizing archaea (AOA) were only detected in low-organic soils. In cultivation-based approaches, mainly Nitrosospira-like AOB were enriched and characterized as psychrotolerant, with temperature optima slightly above 20 °C. This study suggests a ubiquitous distribution of ammonia-oxidizing microorganisms (bacteria and archaea) in permafrost-affected landscapes of Siberia with cold-adapted AOB, especially of the genus Nitrosospira, as potentially crucial ammonia oxidizers in the cryosols.","container-title":"Microorganisms","DOI":"10.3390/microorganisms7120699","ISSN":"2076-2607","issue":"12","language":"en","license":"http://creativecommons.org/licenses/by/3.0/","note":"number: 12\npublisher: Multidisciplinary Digital Publishing Institute","page":"699","source":"www.mdpi.com","title":"Cold Adapted Nitrosospira sp.: A Potential Crucial Contributor of Ammonia Oxidation in Cryosols of Permafrost-Affected Landscapes in Northeast Siberia","title-short":"Cold Adapted Nitrosospira sp.","volume":"7","author":[{"family":"Sanders","given":"Tina"},{"family":"Fiencke","given":"Claudia"},{"family":"Hüpeden","given":"Jennifer"},{"family":"Pfeiffer","given":"Eva Maria"},{"family":"Spieck","given":"Eva"}],"issued":{"date-parts":[["2019",12]]}}}],"schema":"https://github.com/citation-style-language/schema/raw/master/csl-citation.json"} </w:instrText>
      </w:r>
      <w:r w:rsidR="00B54301">
        <w:rPr>
          <w:rFonts w:ascii="Arial" w:hAnsi="Arial" w:cs="Arial"/>
        </w:rPr>
        <w:fldChar w:fldCharType="separate"/>
      </w:r>
      <w:r w:rsidR="00B54301" w:rsidRPr="00D22DFB">
        <w:rPr>
          <w:rFonts w:ascii="Arial" w:hAnsi="Arial" w:cs="Arial"/>
        </w:rPr>
        <w:t>(Krüger et al., 2021; Sanders et al., 2019)</w:t>
      </w:r>
      <w:r w:rsidR="00B54301">
        <w:rPr>
          <w:rFonts w:ascii="Arial" w:hAnsi="Arial" w:cs="Arial"/>
        </w:rPr>
        <w:fldChar w:fldCharType="end"/>
      </w:r>
      <w:r w:rsidR="00B54301" w:rsidRPr="00ED68EC">
        <w:rPr>
          <w:rFonts w:ascii="Arial" w:hAnsi="Arial" w:cs="Arial"/>
        </w:rPr>
        <w:t xml:space="preserve">. </w:t>
      </w:r>
      <w:r w:rsidR="00A76F20">
        <w:rPr>
          <w:rFonts w:ascii="Arial" w:hAnsi="Arial" w:cs="Arial"/>
        </w:rPr>
        <w:t>W</w:t>
      </w:r>
      <w:r w:rsidR="00A76F20" w:rsidRPr="00514533">
        <w:rPr>
          <w:rFonts w:ascii="Arial" w:hAnsi="Arial" w:cs="Arial"/>
        </w:rPr>
        <w:t xml:space="preserve">e didn’t identify any ASVs </w:t>
      </w:r>
      <w:r w:rsidR="00A76F20">
        <w:rPr>
          <w:rFonts w:ascii="Arial" w:hAnsi="Arial" w:cs="Arial"/>
        </w:rPr>
        <w:t xml:space="preserve">exhibiting </w:t>
      </w:r>
      <w:r w:rsidR="00A76F20" w:rsidRPr="00514533">
        <w:rPr>
          <w:rFonts w:ascii="Arial" w:hAnsi="Arial" w:cs="Arial"/>
        </w:rPr>
        <w:t>consistent</w:t>
      </w:r>
      <w:r w:rsidR="00A76F20">
        <w:rPr>
          <w:rFonts w:ascii="Arial" w:hAnsi="Arial" w:cs="Arial"/>
        </w:rPr>
        <w:t xml:space="preserve"> shifts in relative abundance across dates</w:t>
      </w:r>
      <w:r w:rsidR="00A76F20" w:rsidRPr="00D22DFB">
        <w:rPr>
          <w:rFonts w:ascii="Arial" w:hAnsi="Arial" w:cs="Arial"/>
        </w:rPr>
        <w:t xml:space="preserve">, </w:t>
      </w:r>
      <w:r w:rsidR="00A76F20" w:rsidRPr="0030704A">
        <w:rPr>
          <w:rFonts w:ascii="Arial" w:hAnsi="Arial" w:cs="Arial"/>
        </w:rPr>
        <w:t>which suggest</w:t>
      </w:r>
      <w:r w:rsidR="00E75DAE" w:rsidRPr="0030704A">
        <w:rPr>
          <w:rFonts w:ascii="Arial" w:hAnsi="Arial" w:cs="Arial"/>
        </w:rPr>
        <w:t>s</w:t>
      </w:r>
      <w:r w:rsidR="00A76F20" w:rsidRPr="0030704A">
        <w:rPr>
          <w:rFonts w:ascii="Arial" w:hAnsi="Arial" w:cs="Arial"/>
        </w:rPr>
        <w:t xml:space="preserve"> a dynamic response to drought without any clear resilience</w:t>
      </w:r>
      <w:r w:rsidR="00E8455D" w:rsidRPr="0030704A">
        <w:rPr>
          <w:rFonts w:ascii="Arial" w:hAnsi="Arial" w:cs="Arial"/>
        </w:rPr>
        <w:t xml:space="preserve"> after rewetting. </w:t>
      </w:r>
      <w:r w:rsidR="00B54301">
        <w:rPr>
          <w:rFonts w:ascii="Arial" w:hAnsi="Arial" w:cs="Arial"/>
        </w:rPr>
        <w:t>T</w:t>
      </w:r>
      <w:r w:rsidR="00B54301" w:rsidRPr="00B54301">
        <w:rPr>
          <w:rFonts w:ascii="Arial" w:hAnsi="Arial" w:cs="Arial"/>
        </w:rPr>
        <w:t xml:space="preserve">his indicates that within the AO, the dominant taxa are not necessarily resistant to drought, </w:t>
      </w:r>
      <w:r w:rsidR="005A424C">
        <w:rPr>
          <w:rFonts w:ascii="Arial" w:hAnsi="Arial" w:cs="Arial"/>
        </w:rPr>
        <w:t>and</w:t>
      </w:r>
      <w:r w:rsidR="00B54301" w:rsidRPr="00B54301">
        <w:rPr>
          <w:rFonts w:ascii="Arial" w:hAnsi="Arial" w:cs="Arial"/>
        </w:rPr>
        <w:t xml:space="preserve"> the period of drought in this study may have been severe enough to prevent th</w:t>
      </w:r>
      <w:r w:rsidR="00B54301">
        <w:rPr>
          <w:rFonts w:ascii="Arial" w:hAnsi="Arial" w:cs="Arial"/>
        </w:rPr>
        <w:t>e</w:t>
      </w:r>
      <w:r w:rsidR="00B54301" w:rsidRPr="00B54301">
        <w:rPr>
          <w:rFonts w:ascii="Arial" w:hAnsi="Arial" w:cs="Arial"/>
        </w:rPr>
        <w:t xml:space="preserve"> </w:t>
      </w:r>
      <w:r w:rsidR="00B54301">
        <w:rPr>
          <w:rFonts w:ascii="Arial" w:hAnsi="Arial" w:cs="Arial"/>
        </w:rPr>
        <w:t xml:space="preserve">affected </w:t>
      </w:r>
      <w:r w:rsidR="00B54301" w:rsidRPr="00B54301">
        <w:rPr>
          <w:rFonts w:ascii="Arial" w:hAnsi="Arial" w:cs="Arial"/>
        </w:rPr>
        <w:t xml:space="preserve">ASVs from recovering after the stress </w:t>
      </w:r>
      <w:r w:rsidR="00B54301">
        <w:rPr>
          <w:rFonts w:ascii="Arial" w:hAnsi="Arial" w:cs="Arial"/>
        </w:rPr>
        <w:t>ended.</w:t>
      </w:r>
      <w:r w:rsidR="00845B00">
        <w:rPr>
          <w:rFonts w:ascii="Arial" w:hAnsi="Arial" w:cs="Arial"/>
        </w:rPr>
        <w:t xml:space="preserve"> </w:t>
      </w:r>
      <w:r w:rsidR="0063031D">
        <w:rPr>
          <w:rFonts w:ascii="Arial" w:hAnsi="Arial" w:cs="Arial"/>
        </w:rPr>
        <w:t xml:space="preserve">The impact of drought on AO communities </w:t>
      </w:r>
      <w:r w:rsidR="00F53134">
        <w:rPr>
          <w:rFonts w:ascii="Arial" w:hAnsi="Arial" w:cs="Arial"/>
        </w:rPr>
        <w:t>was very similar between</w:t>
      </w:r>
      <w:r w:rsidR="0063031D">
        <w:rPr>
          <w:rFonts w:ascii="Arial" w:hAnsi="Arial" w:cs="Arial"/>
        </w:rPr>
        <w:t xml:space="preserve"> the </w:t>
      </w:r>
      <w:r w:rsidR="00F53134">
        <w:rPr>
          <w:rFonts w:ascii="Arial" w:hAnsi="Arial" w:cs="Arial"/>
        </w:rPr>
        <w:t xml:space="preserve">bulk and </w:t>
      </w:r>
      <w:r w:rsidR="0063031D">
        <w:rPr>
          <w:rFonts w:ascii="Arial" w:hAnsi="Arial" w:cs="Arial"/>
        </w:rPr>
        <w:t xml:space="preserve">rhizosphere </w:t>
      </w:r>
      <w:r w:rsidR="00F53134">
        <w:rPr>
          <w:rFonts w:ascii="Arial" w:hAnsi="Arial" w:cs="Arial"/>
        </w:rPr>
        <w:t>soil</w:t>
      </w:r>
      <w:r w:rsidR="0063031D">
        <w:rPr>
          <w:rFonts w:ascii="Arial" w:hAnsi="Arial" w:cs="Arial"/>
        </w:rPr>
        <w:t>.</w:t>
      </w:r>
      <w:r w:rsidR="000F5743">
        <w:rPr>
          <w:rFonts w:ascii="Arial" w:hAnsi="Arial" w:cs="Arial"/>
        </w:rPr>
        <w:t xml:space="preserve"> </w:t>
      </w:r>
      <w:r w:rsidR="007D6EC6">
        <w:rPr>
          <w:rFonts w:ascii="Arial" w:hAnsi="Arial" w:cs="Arial"/>
        </w:rPr>
        <w:t>In contrast,</w:t>
      </w:r>
      <w:r w:rsidR="00B40C04">
        <w:rPr>
          <w:rFonts w:ascii="Arial" w:hAnsi="Arial" w:cs="Arial"/>
        </w:rPr>
        <w:t xml:space="preserve"> </w:t>
      </w:r>
      <w:r w:rsidR="00EF2C1C">
        <w:rPr>
          <w:rFonts w:ascii="Arial" w:hAnsi="Arial" w:cs="Arial"/>
        </w:rPr>
        <w:t>previous stud</w:t>
      </w:r>
      <w:r w:rsidR="002B6EC2">
        <w:rPr>
          <w:rFonts w:ascii="Arial" w:hAnsi="Arial" w:cs="Arial"/>
        </w:rPr>
        <w:t>ies</w:t>
      </w:r>
      <w:r w:rsidR="00EF2C1C">
        <w:rPr>
          <w:rFonts w:ascii="Arial" w:hAnsi="Arial" w:cs="Arial"/>
        </w:rPr>
        <w:t xml:space="preserve"> </w:t>
      </w:r>
      <w:r w:rsidR="00B40C04">
        <w:rPr>
          <w:rFonts w:ascii="Arial" w:hAnsi="Arial" w:cs="Arial"/>
        </w:rPr>
        <w:t>reported that rhizosphere microbi</w:t>
      </w:r>
      <w:r w:rsidR="00E44259">
        <w:rPr>
          <w:rFonts w:ascii="Arial" w:hAnsi="Arial" w:cs="Arial"/>
        </w:rPr>
        <w:t xml:space="preserve">omes </w:t>
      </w:r>
      <w:r w:rsidR="00B40C04">
        <w:rPr>
          <w:rFonts w:ascii="Arial" w:hAnsi="Arial" w:cs="Arial"/>
        </w:rPr>
        <w:t xml:space="preserve">are more </w:t>
      </w:r>
      <w:r w:rsidR="00E44259">
        <w:rPr>
          <w:rFonts w:ascii="Arial" w:hAnsi="Arial" w:cs="Arial"/>
        </w:rPr>
        <w:t>responsive</w:t>
      </w:r>
      <w:r w:rsidR="00B40C04">
        <w:rPr>
          <w:rFonts w:ascii="Arial" w:hAnsi="Arial" w:cs="Arial"/>
        </w:rPr>
        <w:t xml:space="preserve"> </w:t>
      </w:r>
      <w:r w:rsidR="00EF2C1C">
        <w:rPr>
          <w:rFonts w:ascii="Arial" w:hAnsi="Arial" w:cs="Arial"/>
        </w:rPr>
        <w:t>to</w:t>
      </w:r>
      <w:r w:rsidR="00B40C04">
        <w:rPr>
          <w:rFonts w:ascii="Arial" w:hAnsi="Arial" w:cs="Arial"/>
        </w:rPr>
        <w:t xml:space="preserve"> drought </w:t>
      </w:r>
      <w:r w:rsidR="00A1604D">
        <w:rPr>
          <w:rFonts w:ascii="Arial" w:hAnsi="Arial" w:cs="Arial"/>
        </w:rPr>
        <w:t xml:space="preserve">than bulk soil, </w:t>
      </w:r>
      <w:r w:rsidR="00B40C04">
        <w:rPr>
          <w:rFonts w:ascii="Arial" w:hAnsi="Arial" w:cs="Arial"/>
        </w:rPr>
        <w:t xml:space="preserve">due to its proximity with plant roots and greater influences of plant </w:t>
      </w:r>
      <w:r w:rsidR="00A1604D">
        <w:rPr>
          <w:rFonts w:ascii="Arial" w:hAnsi="Arial" w:cs="Arial"/>
        </w:rPr>
        <w:t>rhizodeposition</w:t>
      </w:r>
      <w:r w:rsidR="00E44259">
        <w:rPr>
          <w:rFonts w:ascii="Arial" w:hAnsi="Arial" w:cs="Arial"/>
        </w:rPr>
        <w:t xml:space="preserve"> </w:t>
      </w:r>
      <w:r w:rsidR="00976C5A">
        <w:rPr>
          <w:rFonts w:ascii="Arial" w:hAnsi="Arial" w:cs="Arial"/>
        </w:rPr>
        <w:fldChar w:fldCharType="begin"/>
      </w:r>
      <w:r w:rsidR="006018A5">
        <w:rPr>
          <w:rFonts w:ascii="Arial" w:hAnsi="Arial" w:cs="Arial"/>
        </w:rPr>
        <w:instrText xml:space="preserve"> ADDIN ZOTERO_ITEM CSL_CITATION {"citationID":"5X9lJ15Q","properties":{"formattedCitation":"(Kost et al., 2024; Santos-Medell\\uc0\\u237{}n et al., 2017)","plainCitation":"(Kost et al., 2024; Santos-Medellín et al., 2017)","noteIndex":0},"citationItems":[{"id":793,"uris":["http://zotero.org/users/local/4LgJUJlW/items/KDLE2DQW"],"itemData":{"id":793,"type":"article-journal","abstract":"Plant roots support complex microbial communities that can inﬂuence plant growth, nutrition, and health. While extensive characterizations of the composition and spatial compartmentalization of these communities have been performed in different plant species, there is relatively little known about the impact of abiotic stresses on the root microbiota. Here, we have used rice as a model to explore the responses of root microbiomes to drought stress. Using four distinct genotypes, grown in soils from three different ﬁelds, we tracked the drought-induced changes in microbial composition in the rhizosphere (the soil immediately surrounding the root), the endosphere (the root interior), and unplanted soils. Drought signiﬁcantly altered the overall bacterial and fungal compositions of all three communities, with the endosphere and rhizosphere compartments showing the greatest divergence from well-watered controls. The overall response of the bacterial microbiota to drought stress was taxonomically consistent across soils and cultivars and was primarily driven by an enrichment of multiple Actinobacteria and Chloroﬂexi, as well as a depletion of several Acidobacteria and Deltaproteobacteria. While there was some overlap in the changes observed in the rhizosphere and endosphere communities, several droughtresponsive taxa were compartment speciﬁc, a pattern likely arising from preexisting compositional differences, as well as plant-mediated processes affecting individual compartments. These results reveal that drought stress, in addition to its well-characterized effects on plant physiology, also results in restructuring of root microbial communities and suggest the possibility that constituents of the altered plant microbiota might contribute to plant survival under extreme environmental conditions.","container-title":"mBio","DOI":"10.1128/mBio.00764-17","ISSN":"2161-2129, 2150-7511","issue":"4","journalAbbreviation":"mBio","language":"en","page":"e00764-17","source":"DOI.org (Crossref)","title":"Drought Stress Results in a Compartment-Specific Restructuring of the Rice Root-Associated Microbiomes","volume":"8","author":[{"family":"Santos-Medellín","given":"Christian"},{"family":"Edwards","given":"Joseph"},{"family":"Liechty","given":"Zachary"},{"family":"Nguyen","given":"Bao"},{"family":"Sundaresan","given":"Venkatesan"}],"editor":[{"family":"Ausubel","given":"Frederick M."}],"issued":{"date-parts":[["2017",9,6]]}}},{"id":430,"uris":["http://zotero.org/users/local/4LgJUJlW/items/IZ3MJ33I"],"itemData":{"id":430,"type":"article","abstract":"The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976C5A">
        <w:rPr>
          <w:rFonts w:ascii="Arial" w:hAnsi="Arial" w:cs="Arial"/>
        </w:rPr>
        <w:fldChar w:fldCharType="separate"/>
      </w:r>
      <w:r w:rsidR="006018A5" w:rsidRPr="006018A5">
        <w:rPr>
          <w:rFonts w:ascii="Arial" w:hAnsi="Arial" w:cs="Arial"/>
        </w:rPr>
        <w:t>(Kost et al., 2024; Santos-Medellín et al., 2017)</w:t>
      </w:r>
      <w:r w:rsidR="00976C5A">
        <w:rPr>
          <w:rFonts w:ascii="Arial" w:hAnsi="Arial" w:cs="Arial"/>
        </w:rPr>
        <w:fldChar w:fldCharType="end"/>
      </w:r>
      <w:r w:rsidR="007D6EC6">
        <w:rPr>
          <w:rFonts w:ascii="Arial" w:hAnsi="Arial" w:cs="Arial"/>
        </w:rPr>
        <w:t xml:space="preserve">. As changes in root exudates play a key role in </w:t>
      </w:r>
      <w:r w:rsidR="007D6EC6" w:rsidRPr="0030704A">
        <w:rPr>
          <w:rFonts w:ascii="Arial" w:hAnsi="Arial" w:cs="Arial"/>
        </w:rPr>
        <w:t>plant and microbial response to drought</w:t>
      </w:r>
      <w:ins w:id="627" w:author="Ari Fina Bintarti" w:date="2024-05-24T16:10:00Z">
        <w:r w:rsidR="008333F5">
          <w:rPr>
            <w:rFonts w:ascii="Arial" w:hAnsi="Arial" w:cs="Arial"/>
          </w:rPr>
          <w:t xml:space="preserve"> </w:t>
        </w:r>
      </w:ins>
      <w:r w:rsidR="008333F5">
        <w:rPr>
          <w:rFonts w:ascii="Arial" w:hAnsi="Arial" w:cs="Arial"/>
        </w:rPr>
        <w:fldChar w:fldCharType="begin"/>
      </w:r>
      <w:r w:rsidR="008333F5">
        <w:rPr>
          <w:rFonts w:ascii="Arial" w:hAnsi="Arial" w:cs="Arial"/>
        </w:rPr>
        <w:instrText xml:space="preserve"> ADDIN ZOTERO_ITEM CSL_CITATION {"citationID":"1oqidk1F","properties":{"formattedCitation":"(Williams &amp; de Vries, 2020)","plainCitation":"(Williams &amp; de Vries, 2020)","noteIndex":0},"citationItems":[{"id":861,"uris":["http://zotero.org/users/local/4LgJUJlW/items/ZQEW6K3Q"],"itemData":{"id":861,"type":"article-journal","abstract":"Root exudates are a pathway for plant–microbial communication and play a key role in ecosystem response to environmental change. Here, we collate recent evidence that shows that plants of different growth strategies differ in their root exudation, that root exudates can select for beneficial soil microbial communities, and that drought affects the quantity and quality of root exudation. We use this evidence to argue for a central involvement of root exudates in plant and microbial response to drought and propose a framework for understanding how root exudates influence ecosystem form and function during and after drought. Specifically, we propose that fast-growing plants modify their root exudates to recruit beneficial microbes that facilitate their regrowth after drought, with cascading impacts on their abundance and ecosystem functioning. We identify outstanding questions and methodological challenges that need to be addressed to advance and solidify our comprehension of the importance of root exudates in ecosystem response to drought.","container-title":"New Phytologist","DOI":"10.1111/nph.16223","ISSN":"1469-8137","issue":"5","language":"en","note":"_eprint: https://onlinelibrary.wiley.com/doi/pdf/10.1111/nph.16223","page":"1899-1905","source":"Wiley Online Library","title":"Plant root exudation under drought: implications for ecosystem functioning","title-short":"Plant root exudation under drought","volume":"225","author":[{"family":"Williams","given":"Alex"},{"family":"Vries","given":"Franciska T.","non-dropping-particle":"de"}],"issued":{"date-parts":[["2020"]]}}}],"schema":"https://github.com/citation-style-language/schema/raw/master/csl-citation.json"} </w:instrText>
      </w:r>
      <w:r w:rsidR="008333F5">
        <w:rPr>
          <w:rFonts w:ascii="Arial" w:hAnsi="Arial" w:cs="Arial"/>
        </w:rPr>
        <w:fldChar w:fldCharType="separate"/>
      </w:r>
      <w:r w:rsidR="008333F5">
        <w:rPr>
          <w:rFonts w:ascii="Arial" w:hAnsi="Arial" w:cs="Arial"/>
          <w:noProof/>
        </w:rPr>
        <w:t>(Williams &amp; de Vries, 2020)</w:t>
      </w:r>
      <w:r w:rsidR="008333F5">
        <w:rPr>
          <w:rFonts w:ascii="Arial" w:hAnsi="Arial" w:cs="Arial"/>
        </w:rPr>
        <w:fldChar w:fldCharType="end"/>
      </w:r>
      <w:del w:id="628" w:author="Ari Fina Bintarti" w:date="2024-05-24T16:10:00Z">
        <w:r w:rsidR="007D6EC6" w:rsidDel="008333F5">
          <w:delText xml:space="preserve"> (Wilimas</w:delText>
        </w:r>
      </w:del>
      <w:del w:id="629" w:author="Ari Fina Bintarti" w:date="2024-05-24T16:09:00Z">
        <w:r w:rsidR="007D6EC6" w:rsidDel="008333F5">
          <w:delText>)</w:delText>
        </w:r>
      </w:del>
      <w:r w:rsidR="007D6EC6">
        <w:t xml:space="preserve">, </w:t>
      </w:r>
      <w:r w:rsidR="007D6EC6">
        <w:rPr>
          <w:rFonts w:ascii="Arial" w:hAnsi="Arial" w:cs="Arial"/>
        </w:rPr>
        <w:t xml:space="preserve">the lack </w:t>
      </w:r>
      <w:r w:rsidR="00A1604D">
        <w:rPr>
          <w:rFonts w:ascii="Arial" w:hAnsi="Arial" w:cs="Arial"/>
        </w:rPr>
        <w:t>o</w:t>
      </w:r>
      <w:r w:rsidR="007D6EC6">
        <w:rPr>
          <w:rFonts w:ascii="Arial" w:hAnsi="Arial" w:cs="Arial"/>
        </w:rPr>
        <w:t>f</w:t>
      </w:r>
      <w:r w:rsidR="00A1604D">
        <w:rPr>
          <w:rFonts w:ascii="Arial" w:hAnsi="Arial" w:cs="Arial"/>
        </w:rPr>
        <w:t xml:space="preserve"> distinct responses </w:t>
      </w:r>
      <w:r w:rsidR="006018A5">
        <w:rPr>
          <w:rFonts w:ascii="Arial" w:hAnsi="Arial" w:cs="Arial"/>
        </w:rPr>
        <w:t xml:space="preserve">of AO communities </w:t>
      </w:r>
      <w:r w:rsidR="00A1604D">
        <w:rPr>
          <w:rFonts w:ascii="Arial" w:hAnsi="Arial" w:cs="Arial"/>
        </w:rPr>
        <w:t>between the two compartments</w:t>
      </w:r>
      <w:r w:rsidR="007D6EC6">
        <w:rPr>
          <w:rFonts w:ascii="Arial" w:hAnsi="Arial" w:cs="Arial"/>
        </w:rPr>
        <w:t xml:space="preserve"> in our study could be explained by the fact AO are mostly autotrophs </w:t>
      </w:r>
      <w:r w:rsidR="00226ACE">
        <w:rPr>
          <w:rFonts w:ascii="Arial" w:hAnsi="Arial" w:cs="Arial"/>
        </w:rPr>
        <w:t xml:space="preserve">and thus </w:t>
      </w:r>
      <w:r w:rsidR="007D6EC6">
        <w:rPr>
          <w:rFonts w:ascii="Arial" w:hAnsi="Arial" w:cs="Arial"/>
        </w:rPr>
        <w:t>less dependent on root exudates</w:t>
      </w:r>
      <w:r w:rsidR="00A1604D">
        <w:rPr>
          <w:rFonts w:ascii="Arial" w:hAnsi="Arial" w:cs="Arial"/>
        </w:rPr>
        <w:t>.</w:t>
      </w:r>
    </w:p>
    <w:p w14:paraId="1C57E0BD" w14:textId="77777777" w:rsidR="00D758ED" w:rsidRPr="0030704A" w:rsidRDefault="00D758ED">
      <w:pPr>
        <w:spacing w:line="480" w:lineRule="auto"/>
        <w:ind w:firstLine="360"/>
        <w:jc w:val="both"/>
        <w:rPr>
          <w:ins w:id="630" w:author="Ari Fina Bintarti" w:date="2024-05-24T10:06:00Z"/>
          <w:rFonts w:ascii="Arial" w:hAnsi="Arial" w:cs="Arial"/>
        </w:rPr>
        <w:pPrChange w:id="631" w:author="Ari Fina Bintarti" w:date="2024-05-24T10:06:00Z">
          <w:pPr>
            <w:spacing w:line="480" w:lineRule="auto"/>
            <w:ind w:firstLine="720"/>
            <w:jc w:val="both"/>
          </w:pPr>
        </w:pPrChange>
      </w:pPr>
    </w:p>
    <w:p w14:paraId="408E112F" w14:textId="55848AE7" w:rsidR="00860C0A" w:rsidDel="00D758ED" w:rsidRDefault="00FC7E62" w:rsidP="00D758ED">
      <w:pPr>
        <w:spacing w:line="480" w:lineRule="auto"/>
        <w:ind w:firstLine="360"/>
        <w:jc w:val="both"/>
        <w:rPr>
          <w:del w:id="632" w:author="Ari Fina Bintarti" w:date="2024-05-24T10:06:00Z"/>
          <w:rFonts w:ascii="Arial" w:hAnsi="Arial" w:cs="Arial"/>
        </w:rPr>
      </w:pPr>
      <w:r>
        <w:rPr>
          <w:rFonts w:ascii="Arial" w:hAnsi="Arial" w:cs="Arial"/>
        </w:rPr>
        <w:t>Q</w:t>
      </w:r>
      <w:r w:rsidR="00B857ED" w:rsidRPr="00ED68EC">
        <w:rPr>
          <w:rFonts w:ascii="Arial" w:hAnsi="Arial" w:cs="Arial"/>
        </w:rPr>
        <w:t>uantif</w:t>
      </w:r>
      <w:r>
        <w:rPr>
          <w:rFonts w:ascii="Arial" w:hAnsi="Arial" w:cs="Arial"/>
        </w:rPr>
        <w:t xml:space="preserve">ication of </w:t>
      </w:r>
      <w:r w:rsidR="00B857ED" w:rsidRPr="00ED68EC">
        <w:rPr>
          <w:rFonts w:ascii="Arial" w:hAnsi="Arial" w:cs="Arial"/>
        </w:rPr>
        <w:t xml:space="preserve">the </w:t>
      </w:r>
      <w:r w:rsidR="00B857ED" w:rsidRPr="00ED68EC">
        <w:rPr>
          <w:rFonts w:ascii="Arial" w:hAnsi="Arial" w:cs="Arial"/>
          <w:i/>
          <w:iCs/>
        </w:rPr>
        <w:t>amoA</w:t>
      </w:r>
      <w:r w:rsidR="00B857ED" w:rsidRPr="00ED68EC">
        <w:rPr>
          <w:rFonts w:ascii="Arial" w:hAnsi="Arial" w:cs="Arial"/>
        </w:rPr>
        <w:t xml:space="preserve"> gene copy numbers as a proxy of the AO abundance revealed </w:t>
      </w:r>
      <w:r>
        <w:rPr>
          <w:rFonts w:ascii="Arial" w:hAnsi="Arial" w:cs="Arial"/>
        </w:rPr>
        <w:t>significant effects of</w:t>
      </w:r>
      <w:r w:rsidR="00B857ED" w:rsidRPr="00ED68EC">
        <w:rPr>
          <w:rFonts w:ascii="Arial" w:hAnsi="Arial" w:cs="Arial"/>
        </w:rPr>
        <w:t xml:space="preserve"> drought </w:t>
      </w:r>
      <w:r>
        <w:rPr>
          <w:rFonts w:ascii="Arial" w:hAnsi="Arial" w:cs="Arial"/>
        </w:rPr>
        <w:t>that were also depending on the</w:t>
      </w:r>
      <w:r w:rsidR="00B857ED" w:rsidRPr="00ED68EC">
        <w:rPr>
          <w:rFonts w:ascii="Arial" w:hAnsi="Arial" w:cs="Arial"/>
        </w:rPr>
        <w:t xml:space="preserve"> AO </w:t>
      </w:r>
      <w:r w:rsidR="00C01E7B">
        <w:rPr>
          <w:rFonts w:ascii="Arial" w:hAnsi="Arial" w:cs="Arial"/>
        </w:rPr>
        <w:t>group</w:t>
      </w:r>
      <w:r w:rsidR="00B857ED" w:rsidRPr="00ED68EC">
        <w:rPr>
          <w:rFonts w:ascii="Arial" w:hAnsi="Arial" w:cs="Arial"/>
        </w:rPr>
        <w:t>. Th</w:t>
      </w:r>
      <w:r w:rsidR="00421098">
        <w:rPr>
          <w:rFonts w:ascii="Arial" w:hAnsi="Arial" w:cs="Arial"/>
        </w:rPr>
        <w:t>us, the</w:t>
      </w:r>
      <w:r w:rsidR="00B857ED" w:rsidRPr="00ED68EC">
        <w:rPr>
          <w:rFonts w:ascii="Arial" w:hAnsi="Arial" w:cs="Arial"/>
        </w:rPr>
        <w:t xml:space="preserve"> abundance of AOB and comammox clade B </w:t>
      </w:r>
      <w:r w:rsidR="00421098">
        <w:rPr>
          <w:rFonts w:ascii="Arial" w:hAnsi="Arial" w:cs="Arial"/>
        </w:rPr>
        <w:t xml:space="preserve">significantly </w:t>
      </w:r>
      <w:r w:rsidR="00B857ED" w:rsidRPr="00ED68EC">
        <w:rPr>
          <w:rFonts w:ascii="Arial" w:hAnsi="Arial" w:cs="Arial"/>
        </w:rPr>
        <w:t>decreased with drought</w:t>
      </w:r>
      <w:r w:rsidR="00421098">
        <w:rPr>
          <w:rFonts w:ascii="Arial" w:hAnsi="Arial" w:cs="Arial"/>
        </w:rPr>
        <w:t xml:space="preserve"> alone</w:t>
      </w:r>
      <w:r w:rsidR="00B857ED" w:rsidRPr="00ED68EC">
        <w:rPr>
          <w:rFonts w:ascii="Arial" w:hAnsi="Arial" w:cs="Arial"/>
        </w:rPr>
        <w:t xml:space="preserve">, while </w:t>
      </w:r>
      <w:r w:rsidR="00421098">
        <w:rPr>
          <w:rFonts w:ascii="Arial" w:hAnsi="Arial" w:cs="Arial"/>
        </w:rPr>
        <w:t xml:space="preserve">the abundances of </w:t>
      </w:r>
      <w:r w:rsidR="00B857ED" w:rsidRPr="00ED68EC">
        <w:rPr>
          <w:rFonts w:ascii="Arial" w:hAnsi="Arial" w:cs="Arial"/>
        </w:rPr>
        <w:t xml:space="preserve">AOA and comammox clade A </w:t>
      </w:r>
      <w:r w:rsidR="00421098">
        <w:rPr>
          <w:rFonts w:ascii="Arial" w:hAnsi="Arial" w:cs="Arial"/>
        </w:rPr>
        <w:t xml:space="preserve">were affected by drought only in the interaction </w:t>
      </w:r>
      <w:r w:rsidR="00421098">
        <w:rPr>
          <w:rFonts w:ascii="Arial" w:hAnsi="Arial" w:cs="Arial"/>
        </w:rPr>
        <w:lastRenderedPageBreak/>
        <w:t xml:space="preserve">with </w:t>
      </w:r>
      <w:r w:rsidR="005A424C">
        <w:rPr>
          <w:rFonts w:ascii="Arial" w:hAnsi="Arial" w:cs="Arial"/>
        </w:rPr>
        <w:t xml:space="preserve">the </w:t>
      </w:r>
      <w:r w:rsidR="00FA50F6">
        <w:rPr>
          <w:rFonts w:ascii="Arial" w:hAnsi="Arial" w:cs="Arial"/>
        </w:rPr>
        <w:t>sampling time</w:t>
      </w:r>
      <w:r w:rsidR="00B857ED" w:rsidRPr="00ED68EC">
        <w:rPr>
          <w:rFonts w:ascii="Arial" w:hAnsi="Arial" w:cs="Arial"/>
        </w:rPr>
        <w:t xml:space="preserve">. </w:t>
      </w:r>
      <w:r w:rsidR="007D3EF9">
        <w:rPr>
          <w:rFonts w:ascii="Arial" w:hAnsi="Arial" w:cs="Arial"/>
        </w:rPr>
        <w:t>These</w:t>
      </w:r>
      <w:r w:rsidR="00B857ED" w:rsidRPr="00ED68EC">
        <w:rPr>
          <w:rFonts w:ascii="Arial" w:hAnsi="Arial" w:cs="Arial"/>
        </w:rPr>
        <w:t xml:space="preserve"> findings are in accordance with previous stud</w:t>
      </w:r>
      <w:r w:rsidR="007D3EF9">
        <w:rPr>
          <w:rFonts w:ascii="Arial" w:hAnsi="Arial" w:cs="Arial"/>
        </w:rPr>
        <w:t>ies</w:t>
      </w:r>
      <w:r w:rsidR="00B857ED" w:rsidRPr="00ED68EC">
        <w:rPr>
          <w:rFonts w:ascii="Arial" w:hAnsi="Arial" w:cs="Arial"/>
        </w:rPr>
        <w:t xml:space="preserve"> assessing the effect seasonal precipitation changes on</w:t>
      </w:r>
      <w:r w:rsidR="007D3EF9">
        <w:rPr>
          <w:rFonts w:ascii="Arial" w:hAnsi="Arial" w:cs="Arial"/>
        </w:rPr>
        <w:t xml:space="preserve"> the abundances</w:t>
      </w:r>
      <w:r w:rsidR="00B857ED" w:rsidRPr="00ED68EC">
        <w:rPr>
          <w:rFonts w:ascii="Arial" w:hAnsi="Arial" w:cs="Arial"/>
        </w:rPr>
        <w:t xml:space="preserve"> AO communities</w:t>
      </w:r>
      <w:r w:rsidR="007D3EF9">
        <w:rPr>
          <w:rFonts w:ascii="Arial" w:hAnsi="Arial" w:cs="Arial"/>
        </w:rPr>
        <w:t xml:space="preserve"> </w:t>
      </w:r>
      <w:r w:rsidR="00B857ED" w:rsidRPr="00ED68EC">
        <w:rPr>
          <w:rFonts w:ascii="Arial" w:hAnsi="Arial" w:cs="Arial"/>
        </w:rPr>
        <w:t xml:space="preserve">, and reporting that </w:t>
      </w:r>
      <w:r w:rsidR="007D3EF9">
        <w:rPr>
          <w:rFonts w:ascii="Arial" w:hAnsi="Arial" w:cs="Arial"/>
        </w:rPr>
        <w:t>detrimental impact of</w:t>
      </w:r>
      <w:r w:rsidR="00B857ED" w:rsidRPr="00ED68EC">
        <w:rPr>
          <w:rFonts w:ascii="Arial" w:hAnsi="Arial" w:cs="Arial"/>
        </w:rPr>
        <w:t xml:space="preserve"> </w:t>
      </w:r>
      <w:r w:rsidR="007D3EF9">
        <w:rPr>
          <w:rFonts w:ascii="Arial" w:hAnsi="Arial" w:cs="Arial"/>
        </w:rPr>
        <w:t>drought</w:t>
      </w:r>
      <w:r w:rsidR="00B857ED" w:rsidRPr="00ED68EC">
        <w:rPr>
          <w:rFonts w:ascii="Arial" w:hAnsi="Arial" w:cs="Arial"/>
        </w:rPr>
        <w:t xml:space="preserve"> </w:t>
      </w:r>
      <w:r w:rsidR="003C0618">
        <w:rPr>
          <w:rFonts w:ascii="Arial" w:hAnsi="Arial" w:cs="Arial"/>
        </w:rPr>
        <w:t>(</w:t>
      </w:r>
      <w:r w:rsidR="00B857ED" w:rsidRPr="00ED68EC">
        <w:rPr>
          <w:rFonts w:ascii="Arial" w:hAnsi="Arial" w:cs="Arial"/>
        </w:rPr>
        <w:fldChar w:fldCharType="begin"/>
      </w:r>
      <w:r w:rsidR="009B519C">
        <w:rPr>
          <w:rFonts w:ascii="Arial" w:hAnsi="Arial" w:cs="Arial"/>
        </w:rPr>
        <w:instrText xml:space="preserve"> ADDIN ZOTERO_ITEM CSL_CITATION {"citationID":"3c4Z5kUp","properties":{"formattedCitation":"(Chen et al., 2017)","plainCitation":"(Chen et al., 2017)","dontUpdate":true,"noteIndex":0},"citationItems":[{"id":64,"uris":["http://zotero.org/users/local/4LgJUJlW/items/XCS9XG4M"],"itemData":{"id":64,"type":"article-journal","container-title":"Frontiers in Microbiology","DOI":"10.3389/fmicb.2017.01384","ISSN":"1664-302X","journalAbbreviation":"Front. Microbiol.","language":"en","page":"1384","source":"DOI.org (Crossref)","title":"Ammonia-Oxidizing Archaea Are More Resistant Than Denitrifiers to Seasonal Precipitation Changes in an Acidic Subtropical Forest Soil","volume":"8","author":[{"family":"Chen","given":"Jie"},{"family":"Nie","given":"Yanxia"},{"family":"Liu","given":"Wei"},{"family":"Wang","given":"Zhengfeng"},{"family":"Shen","given":"Weijun"}],"issued":{"date-parts":[["2017",7,24]]}}}],"schema":"https://github.com/citation-style-language/schema/raw/master/csl-citation.json"} </w:instrText>
      </w:r>
      <w:r w:rsidR="00B857ED" w:rsidRPr="00ED68EC">
        <w:rPr>
          <w:rFonts w:ascii="Arial" w:hAnsi="Arial" w:cs="Arial"/>
        </w:rPr>
        <w:fldChar w:fldCharType="separate"/>
      </w:r>
      <w:r w:rsidR="00E63C46">
        <w:rPr>
          <w:rFonts w:ascii="Arial" w:hAnsi="Arial" w:cs="Arial"/>
          <w:noProof/>
        </w:rPr>
        <w:t xml:space="preserve">Kaurin et al. 2018; </w:t>
      </w:r>
      <w:r w:rsidR="007D3EF9" w:rsidRPr="00ED68EC">
        <w:rPr>
          <w:rFonts w:ascii="Arial" w:hAnsi="Arial" w:cs="Arial"/>
        </w:rPr>
        <w:t>H. Wang et al., 2023</w:t>
      </w:r>
      <w:r w:rsidR="00B857ED" w:rsidRPr="00ED68EC">
        <w:rPr>
          <w:rFonts w:ascii="Arial" w:hAnsi="Arial" w:cs="Arial"/>
          <w:noProof/>
        </w:rPr>
        <w:t>)</w:t>
      </w:r>
      <w:r w:rsidR="00B857ED" w:rsidRPr="00ED68EC">
        <w:rPr>
          <w:rFonts w:ascii="Arial" w:hAnsi="Arial" w:cs="Arial"/>
        </w:rPr>
        <w:fldChar w:fldCharType="end"/>
      </w:r>
      <w:r w:rsidR="00B857ED" w:rsidRPr="00ED68EC">
        <w:rPr>
          <w:rFonts w:ascii="Arial" w:hAnsi="Arial" w:cs="Arial"/>
        </w:rPr>
        <w:t xml:space="preserve">. </w:t>
      </w:r>
      <w:r w:rsidR="00B2124A">
        <w:rPr>
          <w:rFonts w:ascii="Arial" w:hAnsi="Arial" w:cs="Arial"/>
        </w:rPr>
        <w:t xml:space="preserve">While niche differentiation between AOA and AOB has been reported in several studies </w:t>
      </w:r>
      <w:r w:rsidR="004C23CD">
        <w:rPr>
          <w:rFonts w:ascii="Arial" w:hAnsi="Arial" w:cs="Arial"/>
        </w:rPr>
        <w:fldChar w:fldCharType="begin"/>
      </w:r>
      <w:r w:rsidR="00C530D6">
        <w:rPr>
          <w:rFonts w:ascii="Arial" w:hAnsi="Arial" w:cs="Arial"/>
        </w:rPr>
        <w:instrText xml:space="preserve"> ADDIN ZOTERO_ITEM CSL_CITATION {"citationID":"N2LSOS6K","properties":{"formattedCitation":"(Prosser &amp; Nicol, 2008, 2012; Verhamme et al., 2011)","plainCitation":"(Prosser &amp; Nicol, 2008, 2012; Verhamme et al., 2011)","noteIndex":0},"citationItems":[{"id":801,"uris":["http://zotero.org/users/local/4LgJUJlW/items/GSS6S4NL"],"itemData":{"id":801,"type":"article-journal","abstract":"Traditionally, organisms responsible for major biogeochemical cycling processes have been determined by physiological characterization of environmental isolates in laboratory culture. Molecular techniques have, however, confirmed the widespread occurrence of abundant bacterial and archaeal groups with no cultivated representative, making it difficult to determine their ecosystem function. Until recently, ammonia oxidation, the first step in the globally important process of nitrification, was thought to be performed almost exclusively by bacteria. Metagenome studies, followed by laboratory isolation, then demonstrated the potential for significant ammonia oxidation by mesophilic crenarchaea, whose ecosystem function was previously unknown. Re-assessment of the role of bacteria in ammonia oxidation is now required and this article reviews the current evidence for the relative importance of bacteria and archaea. Much of this evidence is based on metagenomic analysis and molecular techniques for estimation of gene and gene transcript abundance, changes in ammonia oxidizer community structure during active nitrification and phylogeny of natural communities. These studies have been complemented by physiological characterization of a laboratory isolate and by incorporation of labelled substrates. Data from these studies provide increasingly convincing evidence for the importance of archaeal ammonia oxidizers in the global nitrogen cycle. They also highlight the need to re-assess the importance of ammonia-oxidizing bacteria, the requirement and limitations of molecular techniques in linking specific microbial groups to ecosystem function and the limitations of reliance on laboratory cultures.","container-title":"Environmental Microbiology","DOI":"10.1111/j.1462-2920.2008.01775.x","ISSN":"1462-2920","issue":"11","language":"en","license":"© 2008 The Authors. Journal compilation © 2008 Society for Applied Microbiology and Blackwell Publishing Ltd","note":"_eprint: https://onlinelibrary.wiley.com/doi/pdf/10.1111/j.1462-2920.2008.01775.x","page":"2931-2941","source":"Wiley Online Library","title":"Relative contributions of archaea and bacteria to aerobic ammonia oxidation in the environment","volume":"10","author":[{"family":"Prosser","given":"James I."},{"family":"Nicol","given":"Graeme W."}],"issued":{"date-parts":[["2008"]]}}},{"id":798,"uris":["http://zotero.org/users/local/4LgJUJlW/items/EXV2BB4W"],"itemData":{"id":798,"type":"article-journal","abstract":"Autotrophic archaeal and bacterial ammonia-oxidisers (AOA and AOB) drive soil nitrification. Ammonia limitation, mixotrophy, and pH have been suggested as factors providing niche specialisation and differentiation between soil AOA and AOB. However, current data from genomes, cultures, field studies, and microcosms suggest that no single factor discriminates between AOA and AOB. In addition, there appears to be sufficient physiological diversity within each group for growth and activity in all soils investigated, with the exception of acidic soils (pH &lt;5.5), which are dominated by AOA. Future investigation of niche specialisation in ammonia-oxidisers, and other microbial communities, requires characterisation of a wider range of environmentally representative cultures, emphasis on experimental studies rather than surveys, and greater consideration of small-scale soil heterogeneity.","container-title":"Trends in Microbiology","DOI":"10.1016/j.tim.2012.08.001","ISSN":"0966-842X","issue":"11","journalAbbreviation":"Trends in Microbiology","page":"523-531","source":"ScienceDirect","title":"Archaeal and bacterial ammonia-oxidisers in soil: the quest for niche specialisation and differentiation","title-short":"Archaeal and bacterial ammonia-oxidisers in soil","volume":"20","author":[{"family":"Prosser","given":"James I."},{"family":"Nicol","given":"Graeme W."}],"issued":{"date-parts":[["2012",11,1]]}}},{"id":804,"uris":["http://zotero.org/users/local/4LgJUJlW/items/5EPGGA3B"],"itemData":{"id":804,"type":"article-journal","abstract":"The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4C23CD">
        <w:rPr>
          <w:rFonts w:ascii="Arial" w:hAnsi="Arial" w:cs="Arial"/>
        </w:rPr>
        <w:fldChar w:fldCharType="separate"/>
      </w:r>
      <w:r w:rsidR="00C530D6">
        <w:rPr>
          <w:rFonts w:ascii="Arial" w:hAnsi="Arial" w:cs="Arial"/>
          <w:noProof/>
        </w:rPr>
        <w:t>(Prosser &amp; Nicol, 2008, 2012; Verhamme et al., 2011)</w:t>
      </w:r>
      <w:r w:rsidR="004C23CD">
        <w:rPr>
          <w:rFonts w:ascii="Arial" w:hAnsi="Arial" w:cs="Arial"/>
        </w:rPr>
        <w:fldChar w:fldCharType="end"/>
      </w:r>
      <w:r w:rsidR="00B2124A">
        <w:rPr>
          <w:rFonts w:ascii="Arial" w:hAnsi="Arial" w:cs="Arial"/>
        </w:rPr>
        <w:t xml:space="preserve">, knowledge of the ecology </w:t>
      </w:r>
      <w:r w:rsidR="00E75DAE">
        <w:rPr>
          <w:rFonts w:ascii="Arial" w:hAnsi="Arial" w:cs="Arial"/>
        </w:rPr>
        <w:t xml:space="preserve">of </w:t>
      </w:r>
      <w:r w:rsidR="00B2124A">
        <w:rPr>
          <w:rFonts w:ascii="Arial" w:hAnsi="Arial" w:cs="Arial"/>
        </w:rPr>
        <w:t xml:space="preserve">comammox </w:t>
      </w:r>
      <w:r w:rsidR="00E75DAE">
        <w:rPr>
          <w:rFonts w:ascii="Arial" w:hAnsi="Arial" w:cs="Arial"/>
        </w:rPr>
        <w:t>bacteria</w:t>
      </w:r>
      <w:r w:rsidR="00E75DAE" w:rsidRPr="00ED68EC">
        <w:rPr>
          <w:rFonts w:ascii="Arial" w:hAnsi="Arial" w:cs="Arial"/>
        </w:rPr>
        <w:t xml:space="preserve"> </w:t>
      </w:r>
      <w:r w:rsidR="00B2124A">
        <w:rPr>
          <w:rFonts w:ascii="Arial" w:hAnsi="Arial" w:cs="Arial"/>
        </w:rPr>
        <w:t>is scarce</w:t>
      </w:r>
      <w:ins w:id="633" w:author="Ari Fina Bintarti" w:date="2024-05-24T16:12:00Z">
        <w:r w:rsidR="000B088D">
          <w:rPr>
            <w:rFonts w:ascii="Arial" w:hAnsi="Arial" w:cs="Arial"/>
          </w:rPr>
          <w:t xml:space="preserve"> </w:t>
        </w:r>
      </w:ins>
      <w:r w:rsidR="000B088D">
        <w:rPr>
          <w:rFonts w:ascii="Arial" w:hAnsi="Arial" w:cs="Arial"/>
        </w:rPr>
        <w:fldChar w:fldCharType="begin"/>
      </w:r>
      <w:r w:rsidR="000B088D">
        <w:rPr>
          <w:rFonts w:ascii="Arial" w:hAnsi="Arial" w:cs="Arial"/>
        </w:rPr>
        <w:instrText xml:space="preserve"> ADDIN ZOTERO_ITEM CSL_CITATION {"citationID":"WIRKljkb","properties":{"formattedCitation":"(Li et al., 2023)","plainCitation":"(Li et al., 2023)","noteIndex":0},"citationItems":[{"id":317,"uris":["http://zotero.org/users/local/4LgJUJlW/items/4ASDI4YZ"],"itemData":{"id":317,"type":"article-journal","abstract":"The discovery of complete ammonia oxidizers, comammox Nitrospira, represents a breakthrough in the history of nitrification research. Nitrospira inopinata, which was obtained from an aquatic ecosystem, is the only pure comammox bacterial isolate reported so far. Ammonia oxidation kinetics of N. inopinata indicated that they prefer an oligotrophic lifestyle and may directly compete with ammonia-oxidizing archaea (AOA), but representatives of comammox Nitrospira from terrestrial ecosystems are lacking. Current studies demonstrate that the functionally dominant comammox Nitrospira in terrestrial ecosystems are separated from most sequences obtained from aquatic and engineering systems. Clades A and B of comammox Nitrospira seemingly have different ecological preferences in soils, possibly due to their different ammonium uptake systems. Analyses of the evolutionary history indicate that some genes of comammox Nitrospira involved in ammonia oxidation could be laterally transferred from β-ammonia-oxidizing bacteria (AOB). Some comammox Nitrospira species may have similar ecological preferences with AOB and be functionally active in the niches where nitrification was previously considered to be dominated by AOB. Taken together, this review summarizes the recent findings of the biogeographical distribution and ecological preference of comammox Nitrospira in large-scale soil surveys, the responses of comammox Nitrospira to nitrogen application in soil, and the putative mechanisms underpinning the ecological niche of terrestrial comammox Nitrospira. These studies from terrestrial ecosystems suggest that comammox Nitrospira are not strictly oligotrophic but both oligotrophic and copiotrophic with a broader ecological niche breadth. Comammox Nitrospira in terrestrial ecosystems are abundant and active in both oligotrophic and copiotrophic environments. These findings have profoundly expanded our knowledge of the environmental niches of comammox Nitrospira and their relative contribution to nitrification in soils.","container-title":"Critical Reviews in Environmental Science and Technology","DOI":"10.1080/10643389.2022.2049578","ISSN":"1064-3389","issue":"2","note":"publisher: Taylor &amp; Francis\n_eprint: https://doi.org/10.1080/10643389.2022.2049578","page":"161–176","source":"Taylor and Francis+NEJM","title":"Niche specialization of comammox Nitrospira in terrestrial ecosystems: Oligotrophic or copiotrophic?","title-short":"Niche specialization of comammox Nitrospira in terrestrial ecosystems","volume":"53","author":[{"family":"Li","given":"Chaoyu"},{"family":"He","given":"Zi-Yang"},{"family":"Hu","given":"Hang-Wei"},{"family":"He","given":"Ji-Zheng"}],"issued":{"date-parts":[["2023",1,17]]}}}],"schema":"https://github.com/citation-style-language/schema/raw/master/csl-citation.json"} </w:instrText>
      </w:r>
      <w:r w:rsidR="000B088D">
        <w:rPr>
          <w:rFonts w:ascii="Arial" w:hAnsi="Arial" w:cs="Arial"/>
        </w:rPr>
        <w:fldChar w:fldCharType="separate"/>
      </w:r>
      <w:r w:rsidR="000B088D">
        <w:rPr>
          <w:rFonts w:ascii="Arial" w:hAnsi="Arial" w:cs="Arial"/>
          <w:noProof/>
        </w:rPr>
        <w:t>(Li et al., 2023)</w:t>
      </w:r>
      <w:r w:rsidR="000B088D">
        <w:rPr>
          <w:rFonts w:ascii="Arial" w:hAnsi="Arial" w:cs="Arial"/>
        </w:rPr>
        <w:fldChar w:fldCharType="end"/>
      </w:r>
      <w:ins w:id="634" w:author="Ari Fina Bintarti" w:date="2024-05-24T16:13:00Z">
        <w:r w:rsidR="000B088D">
          <w:rPr>
            <w:rFonts w:ascii="Arial" w:hAnsi="Arial" w:cs="Arial"/>
          </w:rPr>
          <w:t xml:space="preserve">. </w:t>
        </w:r>
      </w:ins>
      <w:del w:id="635" w:author="Ari Fina Bintarti" w:date="2024-05-24T16:13:00Z">
        <w:r w:rsidR="00EA3350" w:rsidDel="000B088D">
          <w:rPr>
            <w:rFonts w:ascii="Arial" w:hAnsi="Arial" w:cs="Arial"/>
          </w:rPr>
          <w:delText xml:space="preserve"> (</w:delText>
        </w:r>
        <w:commentRangeStart w:id="636"/>
        <w:r w:rsidR="00EA3350" w:rsidDel="000B088D">
          <w:rPr>
            <w:rFonts w:ascii="Arial" w:hAnsi="Arial" w:cs="Arial"/>
          </w:rPr>
          <w:delText>ref</w:delText>
        </w:r>
        <w:commentRangeEnd w:id="636"/>
        <w:r w:rsidR="00EA3350" w:rsidDel="000B088D">
          <w:rPr>
            <w:rStyle w:val="CommentReference"/>
          </w:rPr>
          <w:commentReference w:id="636"/>
        </w:r>
        <w:r w:rsidR="00EA3350" w:rsidDel="000B088D">
          <w:rPr>
            <w:rFonts w:ascii="Arial" w:hAnsi="Arial" w:cs="Arial"/>
          </w:rPr>
          <w:delText>)</w:delText>
        </w:r>
        <w:r w:rsidR="00B2124A" w:rsidDel="000B088D">
          <w:rPr>
            <w:rFonts w:ascii="Arial" w:hAnsi="Arial" w:cs="Arial"/>
          </w:rPr>
          <w:delText xml:space="preserve">. </w:delText>
        </w:r>
      </w:del>
      <w:r w:rsidR="00B2124A">
        <w:rPr>
          <w:rFonts w:ascii="Arial" w:hAnsi="Arial" w:cs="Arial"/>
        </w:rPr>
        <w:t xml:space="preserve">However, </w:t>
      </w:r>
      <w:ins w:id="637" w:author="Ari Fina Bintarti" w:date="2024-05-24T16:13:00Z">
        <w:r w:rsidR="000B088D">
          <w:rPr>
            <w:rFonts w:ascii="Arial" w:hAnsi="Arial" w:cs="Arial"/>
          </w:rPr>
          <w:t xml:space="preserve">a </w:t>
        </w:r>
      </w:ins>
      <w:r w:rsidR="00B2124A">
        <w:rPr>
          <w:rFonts w:ascii="Arial" w:hAnsi="Arial" w:cs="Arial"/>
        </w:rPr>
        <w:t xml:space="preserve">recent study suggest that differences may also exists between </w:t>
      </w:r>
      <w:r w:rsidR="00B2124A" w:rsidRPr="00ED68EC">
        <w:rPr>
          <w:rFonts w:ascii="Arial" w:hAnsi="Arial" w:cs="Arial"/>
        </w:rPr>
        <w:t>comammox</w:t>
      </w:r>
      <w:r w:rsidR="00E75DAE">
        <w:rPr>
          <w:rFonts w:ascii="Arial" w:hAnsi="Arial" w:cs="Arial"/>
        </w:rPr>
        <w:t xml:space="preserve"> bacteria</w:t>
      </w:r>
      <w:r w:rsidR="00B2124A" w:rsidRPr="00ED68EC">
        <w:rPr>
          <w:rFonts w:ascii="Arial" w:hAnsi="Arial" w:cs="Arial"/>
        </w:rPr>
        <w:t xml:space="preserve"> </w:t>
      </w:r>
      <w:r w:rsidR="00B2124A">
        <w:rPr>
          <w:rFonts w:ascii="Arial" w:hAnsi="Arial" w:cs="Arial"/>
        </w:rPr>
        <w:t xml:space="preserve">with </w:t>
      </w:r>
      <w:r w:rsidR="00B2124A" w:rsidRPr="00ED68EC">
        <w:rPr>
          <w:rFonts w:ascii="Arial" w:hAnsi="Arial" w:cs="Arial"/>
        </w:rPr>
        <w:t xml:space="preserve">clade B </w:t>
      </w:r>
      <w:r w:rsidR="00B2124A">
        <w:rPr>
          <w:rFonts w:ascii="Arial" w:hAnsi="Arial" w:cs="Arial"/>
        </w:rPr>
        <w:t>having</w:t>
      </w:r>
      <w:r w:rsidR="00B2124A" w:rsidRPr="00ED68EC">
        <w:rPr>
          <w:rFonts w:ascii="Arial" w:hAnsi="Arial" w:cs="Arial"/>
        </w:rPr>
        <w:t xml:space="preserve"> NH</w:t>
      </w:r>
      <w:r w:rsidR="00B2124A" w:rsidRPr="00ED68EC">
        <w:rPr>
          <w:rFonts w:ascii="Arial" w:hAnsi="Arial" w:cs="Arial"/>
          <w:vertAlign w:val="subscript"/>
        </w:rPr>
        <w:t>4</w:t>
      </w:r>
      <w:r w:rsidR="00B2124A" w:rsidRPr="00ED68EC">
        <w:rPr>
          <w:rFonts w:ascii="Arial" w:hAnsi="Arial" w:cs="Arial"/>
          <w:vertAlign w:val="superscript"/>
        </w:rPr>
        <w:t>+</w:t>
      </w:r>
      <w:r w:rsidR="00B2124A" w:rsidRPr="00ED68EC">
        <w:rPr>
          <w:rFonts w:ascii="Arial" w:hAnsi="Arial" w:cs="Arial"/>
        </w:rPr>
        <w:t xml:space="preserve"> transporter with higher affinity than that in clade A </w:t>
      </w:r>
      <w:r w:rsidR="00B2124A" w:rsidRPr="00ED68EC">
        <w:rPr>
          <w:rFonts w:ascii="Arial" w:hAnsi="Arial" w:cs="Arial"/>
        </w:rPr>
        <w:fldChar w:fldCharType="begin"/>
      </w:r>
      <w:r w:rsidR="00B2124A" w:rsidRPr="00ED68EC">
        <w:rPr>
          <w:rFonts w:ascii="Arial" w:hAnsi="Arial" w:cs="Arial"/>
        </w:rPr>
        <w:instrText xml:space="preserve"> ADDIN ZOTERO_ITEM CSL_CITATION {"citationID":"tYFLWEoa","properties":{"formattedCitation":"(Koch et al., 2019)","plainCitation":"(Koch et al., 2019)","noteIndex":0},"citationItems":[{"id":335,"uris":["http://zotero.org/users/local/4LgJUJlW/items/LFUXSJ87"],"itemData":{"id":335,"type":"article-journal","abstract":"Nitrification, the oxidation of ammonia via nitrite to nitrate, has been considered to be a stepwise process mediated by two distinct functional groups of microorganisms. The identification of complete nitrifying Nitrospira challenged not only the paradigm of labor division in nitrification, it also raises fundamental questions regarding the environmental distribution, diversity, and ecological significance of complete nitrifiers compared to canonical nitrifying microorganisms. Recent genomic and physiological surveys identified factors controlling their ecology and niche specialization, which thus potentially regulate abundances and population dynamics of the different nitrifying guilds. This review summarizes the recently obtained insights into metabolic differences of the known nitrifiers and discusses these in light of potential functional adaptation and niche differentiation between canonical and complete nitrifiers.","container-title":"Applied Microbiology and Biotechnology","DOI":"10.1007/s00253-018-9486-3","ISSN":"1432-0614","issue":"1","journalAbbreviation":"Appl Microbiol Biotechnol","language":"en","page":"177-189","source":"Springer Link","title":"Complete nitrification: insights into the ecophysiology of comammox Nitrospira","title-short":"Complete nitrification","volume":"103","author":[{"family":"Koch","given":"Hanna"},{"family":"Kessel","given":"Maartje A. H. J.","non-dropping-particle":"van"},{"family":"Lücker","given":"Sebastian"}],"issued":{"date-parts":[["2019",1,1]]}}}],"schema":"https://github.com/citation-style-language/schema/raw/master/csl-citation.json"} </w:instrText>
      </w:r>
      <w:r w:rsidR="00B2124A" w:rsidRPr="00ED68EC">
        <w:rPr>
          <w:rFonts w:ascii="Arial" w:hAnsi="Arial" w:cs="Arial"/>
        </w:rPr>
        <w:fldChar w:fldCharType="separate"/>
      </w:r>
      <w:r w:rsidR="00B2124A" w:rsidRPr="00ED68EC">
        <w:rPr>
          <w:rFonts w:ascii="Arial" w:hAnsi="Arial" w:cs="Arial"/>
          <w:noProof/>
        </w:rPr>
        <w:t>(Koch et al., 2019)</w:t>
      </w:r>
      <w:r w:rsidR="00B2124A" w:rsidRPr="00ED68EC">
        <w:rPr>
          <w:rFonts w:ascii="Arial" w:hAnsi="Arial" w:cs="Arial"/>
        </w:rPr>
        <w:fldChar w:fldCharType="end"/>
      </w:r>
      <w:r w:rsidR="00B2124A">
        <w:rPr>
          <w:rFonts w:ascii="Arial" w:hAnsi="Arial" w:cs="Arial"/>
        </w:rPr>
        <w:t>. Our results showed that</w:t>
      </w:r>
      <w:r w:rsidR="00860C0A">
        <w:rPr>
          <w:rFonts w:ascii="Arial" w:hAnsi="Arial" w:cs="Arial"/>
        </w:rPr>
        <w:t xml:space="preserve"> </w:t>
      </w:r>
      <w:r w:rsidR="00B2124A">
        <w:rPr>
          <w:rFonts w:ascii="Arial" w:hAnsi="Arial" w:cs="Arial"/>
        </w:rPr>
        <w:t xml:space="preserve">not only the abundance but also the </w:t>
      </w:r>
      <w:r w:rsidR="00860C0A">
        <w:rPr>
          <w:rFonts w:ascii="Arial" w:hAnsi="Arial" w:cs="Arial"/>
        </w:rPr>
        <w:t>proportion of AO within the total bacterial community decrease</w:t>
      </w:r>
      <w:r w:rsidR="00B2124A">
        <w:rPr>
          <w:rFonts w:ascii="Arial" w:hAnsi="Arial" w:cs="Arial"/>
        </w:rPr>
        <w:t>d</w:t>
      </w:r>
      <w:r w:rsidR="00860C0A">
        <w:rPr>
          <w:rFonts w:ascii="Arial" w:hAnsi="Arial" w:cs="Arial"/>
        </w:rPr>
        <w:t xml:space="preserve"> with drought, suggesting a </w:t>
      </w:r>
      <w:r w:rsidR="00B2124A">
        <w:rPr>
          <w:rFonts w:ascii="Arial" w:hAnsi="Arial" w:cs="Arial"/>
        </w:rPr>
        <w:t>lower</w:t>
      </w:r>
      <w:r w:rsidR="00860C0A">
        <w:rPr>
          <w:rFonts w:ascii="Arial" w:hAnsi="Arial" w:cs="Arial"/>
        </w:rPr>
        <w:t xml:space="preserve"> </w:t>
      </w:r>
      <w:r w:rsidR="00B2124A">
        <w:rPr>
          <w:rFonts w:ascii="Arial" w:hAnsi="Arial" w:cs="Arial"/>
        </w:rPr>
        <w:t>resistance</w:t>
      </w:r>
      <w:r w:rsidR="00860C0A">
        <w:rPr>
          <w:rFonts w:ascii="Arial" w:hAnsi="Arial" w:cs="Arial"/>
        </w:rPr>
        <w:t xml:space="preserve"> of this functional group to drought. </w:t>
      </w:r>
      <w:r w:rsidR="004C38A7">
        <w:rPr>
          <w:rFonts w:ascii="Arial" w:hAnsi="Arial" w:cs="Arial"/>
        </w:rPr>
        <w:t xml:space="preserve">Accordingly, </w:t>
      </w:r>
      <w:r w:rsidR="001A2431">
        <w:rPr>
          <w:rFonts w:ascii="Arial" w:hAnsi="Arial" w:cs="Arial"/>
        </w:rPr>
        <w:t>it is believed that phylogenetically and physiologically narrow functional groups such as the</w:t>
      </w:r>
      <w:r w:rsidR="00E75DAE">
        <w:rPr>
          <w:rFonts w:ascii="Arial" w:hAnsi="Arial" w:cs="Arial"/>
        </w:rPr>
        <w:t xml:space="preserve"> </w:t>
      </w:r>
      <w:r w:rsidR="001A2431">
        <w:rPr>
          <w:rFonts w:ascii="Arial" w:hAnsi="Arial" w:cs="Arial"/>
        </w:rPr>
        <w:t>nitrifiers are more sensitive to disturbances than the broad one</w:t>
      </w:r>
      <w:r w:rsidR="00E63C46">
        <w:rPr>
          <w:rFonts w:ascii="Arial" w:hAnsi="Arial" w:cs="Arial"/>
        </w:rPr>
        <w:t>s</w:t>
      </w:r>
      <w:r w:rsidR="003A6A33">
        <w:rPr>
          <w:rFonts w:ascii="Arial" w:hAnsi="Arial" w:cs="Arial"/>
        </w:rPr>
        <w:t xml:space="preserve"> </w:t>
      </w:r>
      <w:r w:rsidR="003A6A33">
        <w:rPr>
          <w:rFonts w:ascii="Arial" w:hAnsi="Arial" w:cs="Arial"/>
        </w:rPr>
        <w:fldChar w:fldCharType="begin"/>
      </w:r>
      <w:r w:rsidR="009E73A4">
        <w:rPr>
          <w:rFonts w:ascii="Arial" w:hAnsi="Arial" w:cs="Arial"/>
        </w:rPr>
        <w:instrText xml:space="preserve"> ADDIN ZOTERO_ITEM CSL_CITATION {"citationID":"3G8NMNmF","properties":{"formattedCitation":"(Griffiths &amp; Philippot, 2013; Schimel, 2018)","plainCitation":"(Griffiths &amp; Philippot, 2013; Schimel, 2018)","noteIndex":0},"citationItems":[{"id":357,"uris":["http://zotero.org/users/local/4LgJUJlW/items/MP8RZFCL"],"itemData":{"id":357,"type":"article-journal","abstract":"Soil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3A6A33">
        <w:rPr>
          <w:rFonts w:ascii="Arial" w:hAnsi="Arial" w:cs="Arial"/>
        </w:rPr>
        <w:fldChar w:fldCharType="separate"/>
      </w:r>
      <w:r w:rsidR="009E73A4">
        <w:rPr>
          <w:rFonts w:ascii="Arial" w:hAnsi="Arial" w:cs="Arial"/>
          <w:noProof/>
        </w:rPr>
        <w:t>(Griffiths &amp; Philippot, 2013; Schimel, 2018)</w:t>
      </w:r>
      <w:r w:rsidR="003A6A33">
        <w:rPr>
          <w:rFonts w:ascii="Arial" w:hAnsi="Arial" w:cs="Arial"/>
        </w:rPr>
        <w:fldChar w:fldCharType="end"/>
      </w:r>
      <w:r w:rsidR="001A2431">
        <w:rPr>
          <w:rFonts w:ascii="Arial" w:hAnsi="Arial" w:cs="Arial"/>
        </w:rPr>
        <w:t>.</w:t>
      </w:r>
    </w:p>
    <w:p w14:paraId="4AD96F9E" w14:textId="77777777" w:rsidR="00D758ED" w:rsidRDefault="00D758ED">
      <w:pPr>
        <w:spacing w:line="480" w:lineRule="auto"/>
        <w:ind w:firstLine="360"/>
        <w:jc w:val="both"/>
        <w:rPr>
          <w:ins w:id="638" w:author="Ari Fina Bintarti" w:date="2024-05-24T10:06:00Z"/>
          <w:rFonts w:ascii="Arial" w:hAnsi="Arial" w:cs="Arial"/>
        </w:rPr>
        <w:pPrChange w:id="639" w:author="Ari Fina Bintarti" w:date="2024-05-24T10:06:00Z">
          <w:pPr>
            <w:spacing w:line="480" w:lineRule="auto"/>
            <w:ind w:firstLine="720"/>
            <w:jc w:val="both"/>
          </w:pPr>
        </w:pPrChange>
      </w:pPr>
    </w:p>
    <w:p w14:paraId="25D5D5A1" w14:textId="622CA9EC" w:rsidR="006D66E5" w:rsidRPr="00ED68EC" w:rsidRDefault="00274337">
      <w:pPr>
        <w:spacing w:line="480" w:lineRule="auto"/>
        <w:ind w:firstLine="360"/>
        <w:jc w:val="both"/>
        <w:rPr>
          <w:rFonts w:ascii="Arial" w:hAnsi="Arial" w:cs="Arial"/>
        </w:rPr>
        <w:pPrChange w:id="640" w:author="Ari Fina Bintarti" w:date="2024-05-24T10:06:00Z">
          <w:pPr>
            <w:spacing w:after="0" w:line="480" w:lineRule="auto"/>
            <w:ind w:firstLine="720"/>
            <w:jc w:val="both"/>
          </w:pPr>
        </w:pPrChange>
      </w:pPr>
      <w:r>
        <w:rPr>
          <w:rFonts w:ascii="Arial" w:hAnsi="Arial" w:cs="Arial"/>
        </w:rPr>
        <w:t>T</w:t>
      </w:r>
      <w:r w:rsidR="006D66E5" w:rsidRPr="00ED68EC">
        <w:rPr>
          <w:rFonts w:ascii="Arial" w:hAnsi="Arial" w:cs="Arial"/>
        </w:rPr>
        <w:t>he</w:t>
      </w:r>
      <w:r>
        <w:rPr>
          <w:rFonts w:ascii="Arial" w:hAnsi="Arial" w:cs="Arial"/>
        </w:rPr>
        <w:t>s</w:t>
      </w:r>
      <w:r w:rsidR="00993677">
        <w:rPr>
          <w:rFonts w:ascii="Arial" w:hAnsi="Arial" w:cs="Arial"/>
        </w:rPr>
        <w:t>e</w:t>
      </w:r>
      <w:r w:rsidR="006D66E5" w:rsidRPr="00ED68EC">
        <w:rPr>
          <w:rFonts w:ascii="Arial" w:hAnsi="Arial" w:cs="Arial"/>
        </w:rPr>
        <w:t xml:space="preserve"> effect</w:t>
      </w:r>
      <w:r w:rsidR="00993677">
        <w:rPr>
          <w:rFonts w:ascii="Arial" w:hAnsi="Arial" w:cs="Arial"/>
        </w:rPr>
        <w:t>s</w:t>
      </w:r>
      <w:r w:rsidR="006D66E5" w:rsidRPr="00ED68EC">
        <w:rPr>
          <w:rFonts w:ascii="Arial" w:hAnsi="Arial" w:cs="Arial"/>
        </w:rPr>
        <w:t xml:space="preserve"> of drought on the </w:t>
      </w:r>
      <w:r>
        <w:rPr>
          <w:rFonts w:ascii="Arial" w:hAnsi="Arial" w:cs="Arial"/>
        </w:rPr>
        <w:t xml:space="preserve">AO </w:t>
      </w:r>
      <w:r w:rsidR="006D66E5" w:rsidRPr="00ED68EC">
        <w:rPr>
          <w:rFonts w:ascii="Arial" w:hAnsi="Arial" w:cs="Arial"/>
        </w:rPr>
        <w:t>communit</w:t>
      </w:r>
      <w:r w:rsidR="00A76F20">
        <w:rPr>
          <w:rFonts w:ascii="Arial" w:hAnsi="Arial" w:cs="Arial"/>
        </w:rPr>
        <w:t>ies</w:t>
      </w:r>
      <w:r w:rsidR="006D66E5" w:rsidRPr="00ED68EC">
        <w:rPr>
          <w:rFonts w:ascii="Arial" w:hAnsi="Arial" w:cs="Arial"/>
        </w:rPr>
        <w:t xml:space="preserve"> also varie</w:t>
      </w:r>
      <w:r>
        <w:rPr>
          <w:rFonts w:ascii="Arial" w:hAnsi="Arial" w:cs="Arial"/>
        </w:rPr>
        <w:t xml:space="preserve">d </w:t>
      </w:r>
      <w:r w:rsidR="006D66E5" w:rsidRPr="00ED68EC">
        <w:rPr>
          <w:rFonts w:ascii="Arial" w:hAnsi="Arial" w:cs="Arial"/>
        </w:rPr>
        <w:t xml:space="preserve">depending on the type of cropping system. For example, larger differences </w:t>
      </w:r>
      <w:r w:rsidR="00A76F20">
        <w:rPr>
          <w:rFonts w:ascii="Arial" w:hAnsi="Arial" w:cs="Arial"/>
        </w:rPr>
        <w:t xml:space="preserve">in beta diversity </w:t>
      </w:r>
      <w:r w:rsidR="00A76F20" w:rsidRPr="00ED68EC">
        <w:rPr>
          <w:rFonts w:ascii="Arial" w:hAnsi="Arial" w:cs="Arial"/>
        </w:rPr>
        <w:t xml:space="preserve">were found </w:t>
      </w:r>
      <w:r w:rsidR="006D66E5" w:rsidRPr="00ED68EC">
        <w:rPr>
          <w:rFonts w:ascii="Arial" w:hAnsi="Arial" w:cs="Arial"/>
        </w:rPr>
        <w:t xml:space="preserve">between drought and control </w:t>
      </w:r>
      <w:r w:rsidR="00A76F20">
        <w:rPr>
          <w:rFonts w:ascii="Arial" w:hAnsi="Arial" w:cs="Arial"/>
        </w:rPr>
        <w:t xml:space="preserve">treatments </w:t>
      </w:r>
      <w:r w:rsidR="006D66E5" w:rsidRPr="00ED68EC">
        <w:rPr>
          <w:rFonts w:ascii="Arial" w:hAnsi="Arial" w:cs="Arial"/>
        </w:rPr>
        <w:t>in the BIODYN</w:t>
      </w:r>
      <w:r w:rsidR="00FF3CD0">
        <w:rPr>
          <w:rFonts w:ascii="Arial" w:hAnsi="Arial" w:cs="Arial"/>
        </w:rPr>
        <w:t xml:space="preserve"> and</w:t>
      </w:r>
      <w:r w:rsidR="00420C83">
        <w:rPr>
          <w:rFonts w:ascii="Arial" w:hAnsi="Arial" w:cs="Arial"/>
        </w:rPr>
        <w:t xml:space="preserve"> to a lesser extent in the</w:t>
      </w:r>
      <w:r w:rsidR="00FF3CD0">
        <w:rPr>
          <w:rFonts w:ascii="Arial" w:hAnsi="Arial" w:cs="Arial"/>
        </w:rPr>
        <w:t xml:space="preserve"> CONFYM</w:t>
      </w:r>
      <w:r w:rsidR="006D66E5" w:rsidRPr="00ED68EC">
        <w:rPr>
          <w:rFonts w:ascii="Arial" w:hAnsi="Arial" w:cs="Arial"/>
        </w:rPr>
        <w:t xml:space="preserve"> </w:t>
      </w:r>
      <w:r w:rsidR="00AE74C4">
        <w:rPr>
          <w:rFonts w:ascii="Arial" w:hAnsi="Arial" w:cs="Arial"/>
        </w:rPr>
        <w:t>system</w:t>
      </w:r>
      <w:r w:rsidR="00FF3CD0">
        <w:rPr>
          <w:rFonts w:ascii="Arial" w:hAnsi="Arial" w:cs="Arial"/>
        </w:rPr>
        <w:t>s</w:t>
      </w:r>
      <w:r w:rsidR="00AE74C4">
        <w:rPr>
          <w:rFonts w:ascii="Arial" w:hAnsi="Arial" w:cs="Arial"/>
        </w:rPr>
        <w:t xml:space="preserve"> </w:t>
      </w:r>
      <w:r w:rsidR="00E24970">
        <w:rPr>
          <w:rFonts w:ascii="Arial" w:hAnsi="Arial" w:cs="Arial"/>
        </w:rPr>
        <w:t xml:space="preserve">compared to the </w:t>
      </w:r>
      <w:r w:rsidR="00FF3CD0">
        <w:rPr>
          <w:rFonts w:ascii="Arial" w:hAnsi="Arial" w:cs="Arial"/>
        </w:rPr>
        <w:t>CONMIN</w:t>
      </w:r>
      <w:r w:rsidR="00E24970">
        <w:rPr>
          <w:rFonts w:ascii="Arial" w:hAnsi="Arial" w:cs="Arial"/>
        </w:rPr>
        <w:t xml:space="preserve"> systems </w:t>
      </w:r>
      <w:r w:rsidR="00AE74C4">
        <w:rPr>
          <w:rFonts w:ascii="Arial" w:hAnsi="Arial" w:cs="Arial"/>
        </w:rPr>
        <w:t>in particular for the AOA and comammox</w:t>
      </w:r>
      <w:r w:rsidR="00A76F20">
        <w:rPr>
          <w:rFonts w:ascii="Arial" w:hAnsi="Arial" w:cs="Arial"/>
        </w:rPr>
        <w:t xml:space="preserve"> both in the bulk and rhizospheric soil</w:t>
      </w:r>
      <w:r w:rsidR="006D66E5" w:rsidRPr="00ED68EC">
        <w:rPr>
          <w:rFonts w:ascii="Arial" w:hAnsi="Arial" w:cs="Arial"/>
        </w:rPr>
        <w:t>.</w:t>
      </w:r>
      <w:r w:rsidR="0083476F">
        <w:rPr>
          <w:rFonts w:ascii="Arial" w:hAnsi="Arial" w:cs="Arial"/>
        </w:rPr>
        <w:t xml:space="preserve"> </w:t>
      </w:r>
      <w:r w:rsidR="00A76F20">
        <w:rPr>
          <w:rFonts w:ascii="Arial" w:hAnsi="Arial" w:cs="Arial"/>
        </w:rPr>
        <w:t xml:space="preserve">It is known that </w:t>
      </w:r>
      <w:r w:rsidR="00E24970">
        <w:rPr>
          <w:rFonts w:ascii="Arial" w:hAnsi="Arial" w:cs="Arial"/>
        </w:rPr>
        <w:t>AO taxa vary in their sensitivity and strategies to soil water fluctuation</w:t>
      </w:r>
      <w:r w:rsidR="00FF3CD0">
        <w:rPr>
          <w:rFonts w:ascii="Arial" w:hAnsi="Arial" w:cs="Arial"/>
        </w:rPr>
        <w:t xml:space="preserve"> </w:t>
      </w:r>
      <w:r w:rsidR="00FF3CD0">
        <w:rPr>
          <w:rFonts w:ascii="Arial" w:hAnsi="Arial" w:cs="Arial"/>
        </w:rPr>
        <w:fldChar w:fldCharType="begin"/>
      </w:r>
      <w:r w:rsidR="0024376F">
        <w:rPr>
          <w:rFonts w:ascii="Arial" w:hAnsi="Arial" w:cs="Arial"/>
        </w:rPr>
        <w:instrText xml:space="preserve"> ADDIN ZOTERO_ITEM CSL_CITATION {"citationID":"at0T0XfL","properties":{"formattedCitation":"(Lehtovirta-Morley, 2018; S\\uc0\\u233{}neca et al., 2020)","plainCitation":"(Lehtovirta-Morley, 2018; Séneca et al., 2020)","noteIndex":0},"citationItems":[{"id":56,"uris":["http://zotero.org/users/local/4LgJUJlW/items/R4UT75TM"],"itemData":{"id":56,"type":"article-journal","abstract":"Nitriﬁcation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278,"uris":["http://zotero.org/users/local/4LgJUJlW/items/E36XBS62"],"itemData":{"id":278,"type":"article-journal","abstract":"Ammonia oxidation is a fundamental core process in the global biogeochemical nitrogen cycle. Oxidation of ammonia (NH3) to nitrite (NO2 −) is the first and rate-limiting step in nitrification and is carried out by distinct groups of microorganisms. Ammonia oxidation is essential for nutrient turnover in most terrestrial, aquatic and engineered ecosystems and plays a major role, both directly and indirectly, in greenhouse gas production and environmental damage. Although ammonia oxidation has been studied for over a century, this research field has been galvanised in the past decade by the surprising discoveries of novel ammonia oxidising microorganisms. This review reflects on the ammonia oxidation research to date and discusses the major gaps remaining in our knowledge of the biology of ammonia oxidation.","container-title":"FEMS Microbiology Letters","DOI":"10.1093/femsle/fny058","ISSN":"0378-1097","issue":"9","journalAbbreviation":"FEMS Microbiology Letters","page":"fny058","source":"Silverchair","title":"Ammonia oxidation: Ecology, physiology, biochemistry and why they must all come together","title-short":"Ammonia oxidation","volume":"365","author":[{"family":"Lehtovirta-Morley","given":"Laura E"}],"issued":{"date-parts":[["2018",5,1]]}}}],"schema":"https://github.com/citation-style-language/schema/raw/master/csl-citation.json"} </w:instrText>
      </w:r>
      <w:r w:rsidR="00FF3CD0">
        <w:rPr>
          <w:rFonts w:ascii="Arial" w:hAnsi="Arial" w:cs="Arial"/>
        </w:rPr>
        <w:fldChar w:fldCharType="separate"/>
      </w:r>
      <w:r w:rsidR="0024376F" w:rsidRPr="0024376F">
        <w:rPr>
          <w:rFonts w:ascii="Arial" w:hAnsi="Arial" w:cs="Arial"/>
        </w:rPr>
        <w:t>(Lehtovirta-Morley, 2018; Séneca et al., 2020)</w:t>
      </w:r>
      <w:r w:rsidR="00FF3CD0">
        <w:rPr>
          <w:rFonts w:ascii="Arial" w:hAnsi="Arial" w:cs="Arial"/>
        </w:rPr>
        <w:fldChar w:fldCharType="end"/>
      </w:r>
      <w:r w:rsidR="00E24970">
        <w:rPr>
          <w:rFonts w:ascii="Arial" w:hAnsi="Arial" w:cs="Arial"/>
        </w:rPr>
        <w:t xml:space="preserve">. </w:t>
      </w:r>
      <w:r w:rsidR="004D4320">
        <w:rPr>
          <w:rFonts w:ascii="Arial" w:hAnsi="Arial" w:cs="Arial"/>
        </w:rPr>
        <w:t>Here</w:t>
      </w:r>
      <w:r w:rsidR="00F870D1">
        <w:rPr>
          <w:rFonts w:ascii="Arial" w:hAnsi="Arial" w:cs="Arial"/>
        </w:rPr>
        <w:t>,</w:t>
      </w:r>
      <w:r w:rsidR="004D4320">
        <w:rPr>
          <w:rFonts w:ascii="Arial" w:hAnsi="Arial" w:cs="Arial"/>
        </w:rPr>
        <w:t xml:space="preserve"> we found </w:t>
      </w:r>
      <w:r w:rsidR="00F870D1">
        <w:rPr>
          <w:rFonts w:ascii="Arial" w:hAnsi="Arial" w:cs="Arial"/>
        </w:rPr>
        <w:t>differences in</w:t>
      </w:r>
      <w:r w:rsidR="004D4320">
        <w:rPr>
          <w:rFonts w:ascii="Arial" w:hAnsi="Arial" w:cs="Arial"/>
        </w:rPr>
        <w:t xml:space="preserve"> </w:t>
      </w:r>
      <w:r w:rsidR="00E24970">
        <w:rPr>
          <w:rFonts w:ascii="Arial" w:hAnsi="Arial" w:cs="Arial"/>
        </w:rPr>
        <w:t xml:space="preserve">the diversity, </w:t>
      </w:r>
      <w:r w:rsidR="00F81DAB">
        <w:rPr>
          <w:rFonts w:ascii="Arial" w:hAnsi="Arial" w:cs="Arial"/>
        </w:rPr>
        <w:t>abundance,</w:t>
      </w:r>
      <w:r w:rsidR="00E24970">
        <w:rPr>
          <w:rFonts w:ascii="Arial" w:hAnsi="Arial" w:cs="Arial"/>
        </w:rPr>
        <w:t xml:space="preserve"> and structure of the AO communities between cropping system</w:t>
      </w:r>
      <w:r w:rsidR="00975CA6">
        <w:rPr>
          <w:rFonts w:ascii="Arial" w:hAnsi="Arial" w:cs="Arial"/>
        </w:rPr>
        <w:t>s</w:t>
      </w:r>
      <w:r w:rsidR="00E24970">
        <w:rPr>
          <w:rFonts w:ascii="Arial" w:hAnsi="Arial" w:cs="Arial"/>
        </w:rPr>
        <w:t xml:space="preserve">, </w:t>
      </w:r>
      <w:r w:rsidR="00975CA6">
        <w:rPr>
          <w:rFonts w:ascii="Arial" w:hAnsi="Arial" w:cs="Arial"/>
        </w:rPr>
        <w:t>which</w:t>
      </w:r>
      <w:r w:rsidR="00E24970">
        <w:rPr>
          <w:rFonts w:ascii="Arial" w:hAnsi="Arial" w:cs="Arial"/>
        </w:rPr>
        <w:t xml:space="preserve"> </w:t>
      </w:r>
      <w:r w:rsidR="00F870D1">
        <w:rPr>
          <w:rFonts w:ascii="Arial" w:hAnsi="Arial" w:cs="Arial"/>
        </w:rPr>
        <w:t xml:space="preserve">therefore </w:t>
      </w:r>
      <w:r w:rsidR="00E24970">
        <w:rPr>
          <w:rFonts w:ascii="Arial" w:hAnsi="Arial" w:cs="Arial"/>
        </w:rPr>
        <w:t xml:space="preserve">may be responsible </w:t>
      </w:r>
      <w:r w:rsidR="004D4320">
        <w:rPr>
          <w:rFonts w:ascii="Arial" w:hAnsi="Arial" w:cs="Arial"/>
        </w:rPr>
        <w:t>for these</w:t>
      </w:r>
      <w:r w:rsidR="00E24970">
        <w:rPr>
          <w:rFonts w:ascii="Arial" w:hAnsi="Arial" w:cs="Arial"/>
        </w:rPr>
        <w:t xml:space="preserve"> differential responses to drought.</w:t>
      </w:r>
      <w:r w:rsidR="004D4320">
        <w:rPr>
          <w:rFonts w:ascii="Arial" w:hAnsi="Arial" w:cs="Arial"/>
        </w:rPr>
        <w:t xml:space="preserve"> </w:t>
      </w:r>
      <w:r w:rsidR="00F870D1">
        <w:rPr>
          <w:rFonts w:ascii="Arial" w:hAnsi="Arial" w:cs="Arial"/>
        </w:rPr>
        <w:t>This is supported by the work of</w:t>
      </w:r>
      <w:ins w:id="641" w:author="Ari Fina Bintarti" w:date="2024-05-24T16:15:00Z">
        <w:r w:rsidR="000B088D">
          <w:rPr>
            <w:rFonts w:ascii="Arial" w:hAnsi="Arial" w:cs="Arial"/>
          </w:rPr>
          <w:t xml:space="preserve"> Lavallee et al. </w:t>
        </w:r>
      </w:ins>
      <w:r w:rsidR="000B088D">
        <w:rPr>
          <w:rFonts w:ascii="Arial" w:hAnsi="Arial" w:cs="Arial"/>
        </w:rPr>
        <w:fldChar w:fldCharType="begin"/>
      </w:r>
      <w:r w:rsidR="000B088D">
        <w:rPr>
          <w:rFonts w:ascii="Arial" w:hAnsi="Arial" w:cs="Arial"/>
        </w:rPr>
        <w:instrText xml:space="preserve"> ADDIN ZOTERO_ITEM CSL_CITATION {"citationID":"M1Lgjs9t","properties":{"formattedCitation":"(2024)","plainCitation":"(2024)","noteIndex":0},"citationItems":[{"id":35,"uris":["http://zotero.org/users/local/4LgJUJlW/items/63MYM4TN"],"itemData":{"id":35,"type":"article-journal","abstract":"Abstract\n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0B088D">
        <w:rPr>
          <w:rFonts w:ascii="Arial" w:hAnsi="Arial" w:cs="Arial"/>
        </w:rPr>
        <w:fldChar w:fldCharType="separate"/>
      </w:r>
      <w:r w:rsidR="000B088D">
        <w:rPr>
          <w:rFonts w:ascii="Arial" w:hAnsi="Arial" w:cs="Arial"/>
          <w:noProof/>
        </w:rPr>
        <w:t>(2024)</w:t>
      </w:r>
      <w:r w:rsidR="000B088D">
        <w:rPr>
          <w:rFonts w:ascii="Arial" w:hAnsi="Arial" w:cs="Arial"/>
        </w:rPr>
        <w:fldChar w:fldCharType="end"/>
      </w:r>
      <w:del w:id="642" w:author="Ari Fina Bintarti" w:date="2024-05-24T16:14:00Z">
        <w:r w:rsidR="000B088D" w:rsidDel="000B088D">
          <w:rPr>
            <w:rFonts w:ascii="Arial" w:hAnsi="Arial" w:cs="Arial"/>
          </w:rPr>
          <w:fldChar w:fldCharType="begin"/>
        </w:r>
        <w:r w:rsidR="000B088D" w:rsidDel="000B088D">
          <w:rPr>
            <w:rFonts w:ascii="Arial" w:hAnsi="Arial" w:cs="Arial"/>
          </w:rPr>
          <w:delInstrText xml:space="preserve"> ADDIN ZOTERO_ITEM CSL_CITATION {"citationID":"fGPxoFK4","properties":{"formattedCitation":"(Lavallee et al., 2024)","plainCitation":"(Lavallee et al., 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D."}],"issued":{"date-parts":[["2024",1,2]]}}}],"schema":"https://github.com/citation-style-language/schema/raw/master/csl-citation.json"} </w:delInstrText>
        </w:r>
        <w:r w:rsidR="000B088D" w:rsidDel="000B088D">
          <w:rPr>
            <w:rFonts w:ascii="Arial" w:hAnsi="Arial" w:cs="Arial"/>
          </w:rPr>
          <w:fldChar w:fldCharType="separate"/>
        </w:r>
        <w:r w:rsidR="000B088D" w:rsidDel="000B088D">
          <w:rPr>
            <w:rFonts w:ascii="Arial" w:hAnsi="Arial" w:cs="Arial"/>
            <w:noProof/>
          </w:rPr>
          <w:delText>(Lavallee et al., 2024)</w:delText>
        </w:r>
        <w:r w:rsidR="000B088D" w:rsidDel="000B088D">
          <w:rPr>
            <w:rFonts w:ascii="Arial" w:hAnsi="Arial" w:cs="Arial"/>
          </w:rPr>
          <w:fldChar w:fldCharType="end"/>
        </w:r>
        <w:r w:rsidR="00975CA6" w:rsidDel="000B088D">
          <w:rPr>
            <w:rFonts w:ascii="Arial" w:hAnsi="Arial" w:cs="Arial"/>
          </w:rPr>
          <w:delText xml:space="preserve"> </w:delText>
        </w:r>
        <w:r w:rsidR="006D3D3F" w:rsidDel="000B088D">
          <w:rPr>
            <w:rFonts w:ascii="Arial" w:hAnsi="Arial" w:cs="Arial"/>
          </w:rPr>
          <w:fldChar w:fldCharType="begin"/>
        </w:r>
        <w:r w:rsidR="006D3D3F" w:rsidDel="000B088D">
          <w:rPr>
            <w:rFonts w:ascii="Arial" w:hAnsi="Arial" w:cs="Arial"/>
          </w:rPr>
          <w:delInstrText xml:space="preserve"> ADDIN ZOTERO_ITEM CSL_CITATION {"citationID":"pHkgft1G","properties":{"formattedCitation":"(Lavallee et al., 2024)","plainCitation":"(Lavallee et al., 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D."}],"issued":{"date-parts":[["2024",1,2]]}}}],"schema":"https://github.com/citation-style-language/schema/raw/master/csl-citation.json"} </w:delInstrText>
        </w:r>
        <w:r w:rsidR="006D3D3F" w:rsidDel="000B088D">
          <w:rPr>
            <w:rFonts w:ascii="Arial" w:hAnsi="Arial" w:cs="Arial"/>
          </w:rPr>
          <w:fldChar w:fldCharType="separate"/>
        </w:r>
        <w:r w:rsidR="006D3D3F" w:rsidDel="000B088D">
          <w:rPr>
            <w:rFonts w:ascii="Arial" w:hAnsi="Arial" w:cs="Arial"/>
            <w:noProof/>
          </w:rPr>
          <w:delText>(Lavallee et al., 2024)</w:delText>
        </w:r>
        <w:r w:rsidR="006D3D3F" w:rsidDel="000B088D">
          <w:rPr>
            <w:rFonts w:ascii="Arial" w:hAnsi="Arial" w:cs="Arial"/>
          </w:rPr>
          <w:fldChar w:fldCharType="end"/>
        </w:r>
      </w:del>
      <w:del w:id="643" w:author="Ari Fina Bintarti" w:date="2024-05-24T16:15:00Z">
        <w:r w:rsidR="004D4320" w:rsidDel="000B088D">
          <w:rPr>
            <w:rFonts w:ascii="Arial" w:hAnsi="Arial" w:cs="Arial"/>
          </w:rPr>
          <w:delText>,</w:delText>
        </w:r>
      </w:del>
      <w:r w:rsidR="004D4320">
        <w:rPr>
          <w:rFonts w:ascii="Arial" w:hAnsi="Arial" w:cs="Arial"/>
        </w:rPr>
        <w:t xml:space="preserve"> </w:t>
      </w:r>
      <w:r w:rsidR="00F870D1">
        <w:rPr>
          <w:rFonts w:ascii="Arial" w:hAnsi="Arial" w:cs="Arial"/>
        </w:rPr>
        <w:t xml:space="preserve">who </w:t>
      </w:r>
      <w:r w:rsidR="00975CA6">
        <w:rPr>
          <w:rFonts w:ascii="Arial" w:hAnsi="Arial" w:cs="Arial"/>
        </w:rPr>
        <w:t>rep</w:t>
      </w:r>
      <w:r w:rsidR="00F870D1">
        <w:rPr>
          <w:rFonts w:ascii="Arial" w:hAnsi="Arial" w:cs="Arial"/>
        </w:rPr>
        <w:t>o</w:t>
      </w:r>
      <w:r w:rsidR="00975CA6">
        <w:rPr>
          <w:rFonts w:ascii="Arial" w:hAnsi="Arial" w:cs="Arial"/>
        </w:rPr>
        <w:t>rted that land management could affect the</w:t>
      </w:r>
      <w:r w:rsidR="00975CA6" w:rsidRPr="00975CA6">
        <w:rPr>
          <w:rFonts w:ascii="Arial" w:hAnsi="Arial" w:cs="Arial"/>
        </w:rPr>
        <w:t xml:space="preserve"> drought</w:t>
      </w:r>
      <w:r w:rsidR="00975CA6">
        <w:rPr>
          <w:rFonts w:ascii="Arial" w:hAnsi="Arial" w:cs="Arial"/>
        </w:rPr>
        <w:t xml:space="preserve"> </w:t>
      </w:r>
      <w:r w:rsidR="00975CA6" w:rsidRPr="00975CA6">
        <w:rPr>
          <w:rFonts w:ascii="Arial" w:hAnsi="Arial" w:cs="Arial"/>
        </w:rPr>
        <w:t>response</w:t>
      </w:r>
      <w:r w:rsidR="00975CA6">
        <w:rPr>
          <w:rFonts w:ascii="Arial" w:hAnsi="Arial" w:cs="Arial"/>
        </w:rPr>
        <w:t xml:space="preserve"> strategies</w:t>
      </w:r>
      <w:r w:rsidR="00975CA6" w:rsidRPr="00975CA6">
        <w:rPr>
          <w:rFonts w:ascii="Arial" w:hAnsi="Arial" w:cs="Arial"/>
        </w:rPr>
        <w:t xml:space="preserve"> of </w:t>
      </w:r>
      <w:r w:rsidR="00975CA6">
        <w:rPr>
          <w:rFonts w:ascii="Arial" w:hAnsi="Arial" w:cs="Arial"/>
        </w:rPr>
        <w:t xml:space="preserve">the </w:t>
      </w:r>
      <w:r w:rsidR="00975CA6" w:rsidRPr="00975CA6">
        <w:rPr>
          <w:rFonts w:ascii="Arial" w:hAnsi="Arial" w:cs="Arial"/>
        </w:rPr>
        <w:t>dominant soil microbial</w:t>
      </w:r>
      <w:r w:rsidR="00975CA6">
        <w:rPr>
          <w:rFonts w:ascii="Arial" w:hAnsi="Arial" w:cs="Arial"/>
        </w:rPr>
        <w:t xml:space="preserve"> taxa. </w:t>
      </w:r>
      <w:r w:rsidR="00C1340F">
        <w:rPr>
          <w:rFonts w:ascii="Arial" w:hAnsi="Arial" w:cs="Arial"/>
        </w:rPr>
        <w:t>For example</w:t>
      </w:r>
      <w:r w:rsidR="00F870D1">
        <w:rPr>
          <w:rFonts w:ascii="Arial" w:hAnsi="Arial" w:cs="Arial"/>
        </w:rPr>
        <w:t xml:space="preserve">, the </w:t>
      </w:r>
      <w:r w:rsidR="00F870D1">
        <w:rPr>
          <w:rFonts w:ascii="Arial" w:hAnsi="Arial" w:cs="Arial"/>
          <w:color w:val="000000" w:themeColor="text1"/>
          <w:shd w:val="clear" w:color="auto" w:fill="FFFFFF"/>
        </w:rPr>
        <w:t>studied</w:t>
      </w:r>
      <w:r w:rsidR="004D4320" w:rsidRPr="00ED68EC">
        <w:rPr>
          <w:rFonts w:ascii="Arial" w:hAnsi="Arial" w:cs="Arial"/>
          <w:color w:val="000000" w:themeColor="text1"/>
          <w:shd w:val="clear" w:color="auto" w:fill="FFFFFF"/>
        </w:rPr>
        <w:t xml:space="preserve"> cropping systems </w:t>
      </w:r>
      <w:r w:rsidR="00C1340F">
        <w:rPr>
          <w:rFonts w:ascii="Arial" w:hAnsi="Arial" w:cs="Arial"/>
          <w:color w:val="000000" w:themeColor="text1"/>
          <w:shd w:val="clear" w:color="auto" w:fill="FFFFFF"/>
        </w:rPr>
        <w:t>led to</w:t>
      </w:r>
      <w:r w:rsidR="00C1340F" w:rsidRPr="00ED68EC">
        <w:rPr>
          <w:rFonts w:ascii="Arial" w:hAnsi="Arial" w:cs="Arial"/>
          <w:color w:val="000000" w:themeColor="text1"/>
          <w:shd w:val="clear" w:color="auto" w:fill="FFFFFF"/>
        </w:rPr>
        <w:t xml:space="preserve"> </w:t>
      </w:r>
      <w:r w:rsidR="004D4320" w:rsidRPr="00ED68EC">
        <w:rPr>
          <w:rFonts w:ascii="Arial" w:hAnsi="Arial" w:cs="Arial"/>
          <w:color w:val="000000" w:themeColor="text1"/>
          <w:shd w:val="clear" w:color="auto" w:fill="FFFFFF"/>
        </w:rPr>
        <w:t xml:space="preserve">distinct </w:t>
      </w:r>
      <w:r w:rsidR="00C1340F">
        <w:rPr>
          <w:rFonts w:ascii="Arial" w:hAnsi="Arial" w:cs="Arial"/>
          <w:color w:val="000000" w:themeColor="text1"/>
          <w:shd w:val="clear" w:color="auto" w:fill="FFFFFF"/>
        </w:rPr>
        <w:t xml:space="preserve">soil </w:t>
      </w:r>
      <w:r w:rsidR="004D4320" w:rsidRPr="00ED68EC">
        <w:rPr>
          <w:rFonts w:ascii="Arial" w:hAnsi="Arial" w:cs="Arial"/>
          <w:color w:val="000000" w:themeColor="text1"/>
          <w:shd w:val="clear" w:color="auto" w:fill="FFFFFF"/>
        </w:rPr>
        <w:t>pH</w:t>
      </w:r>
      <w:r w:rsidR="00C1340F">
        <w:rPr>
          <w:rFonts w:ascii="Arial" w:hAnsi="Arial" w:cs="Arial"/>
          <w:color w:val="000000" w:themeColor="text1"/>
          <w:shd w:val="clear" w:color="auto" w:fill="FFFFFF"/>
        </w:rPr>
        <w:t xml:space="preserve">, and </w:t>
      </w:r>
      <w:r w:rsidR="00523ACE">
        <w:rPr>
          <w:rFonts w:ascii="Arial" w:hAnsi="Arial" w:cs="Arial"/>
        </w:rPr>
        <w:t xml:space="preserve">pH is widely known as the major factor that regulate </w:t>
      </w:r>
      <w:r w:rsidR="00D206BD">
        <w:rPr>
          <w:rFonts w:ascii="Arial" w:hAnsi="Arial" w:cs="Arial"/>
        </w:rPr>
        <w:t>the microbial communities, as well as their functional activities, including N cycling</w:t>
      </w:r>
      <w:r w:rsidR="000F293E">
        <w:rPr>
          <w:rFonts w:ascii="Arial" w:hAnsi="Arial" w:cs="Arial"/>
        </w:rPr>
        <w:t xml:space="preserve"> </w:t>
      </w:r>
      <w:r w:rsidR="000F293E">
        <w:rPr>
          <w:rFonts w:ascii="Arial" w:hAnsi="Arial" w:cs="Arial"/>
        </w:rPr>
        <w:fldChar w:fldCharType="begin"/>
      </w:r>
      <w:r w:rsidR="000F293E">
        <w:rPr>
          <w:rFonts w:ascii="Arial" w:hAnsi="Arial" w:cs="Arial"/>
        </w:rPr>
        <w:instrText xml:space="preserve"> ADDIN ZOTERO_ITEM CSL_CITATION {"citationID":"GnpC4eo7","properties":{"formattedCitation":"(Nicol et al., 2008)","plainCitation":"(Nicol et al., 2008)","noteIndex":0},"citationItems":[{"id":251,"uris":["http://zotero.org/users/local/4LgJUJlW/items/ESI9YZ22"],"itemData":{"id":251,"type":"article-journal","abstract":"Summary\n            \n              Autotrophic ammonia oxidation occurs in acid soils, even though laboratory cultures of isolated ammonia oxidizing bacteria fail to grow below neutral pH. To investigate whether archaea possessing ammonia monooxygenase genes were responsible for autotrophic nitrification in acid soils, the community structure and phylogeny of ammonia oxidizing bacteria and archaea were determined across a soil pH gradient (4.9–7.5) by amplifying 16S rRNA and\n              amoA\n              genes followed by denaturing gradient gel electrophoresis (DGGE) and sequence analysis. The structure of both communities changed with soil pH, with distinct populations in acid and neutral soils. Phylogenetic reconstructions of crenarchaeal 16S rRNA and\n              amo\n              A genes confirmed selection of distinct lineages within the pH gradient and high similarity in phylogenies indicated a high level of congruence between 16S rRNA and\n              amoA\n              genes. The abundance of archaeal and bacterial\n              amoA\n              gene copies and mRNA transcripts contrasted across the pH gradient. Archaeal\n              amoA\n              gene and transcript abundance decreased with increasing soil pH, while bacterial\n              amoA\n              gene abundance was generally lower and transcripts increased with increasing pH. Short</w:instrText>
      </w:r>
      <w:r w:rsidR="000F293E">
        <w:rPr>
          <w:rFonts w:ascii="Cambria Math" w:hAnsi="Cambria Math" w:cs="Cambria Math"/>
        </w:rPr>
        <w:instrText>‐</w:instrText>
      </w:r>
      <w:r w:rsidR="000F293E">
        <w:rPr>
          <w:rFonts w:ascii="Arial" w:hAnsi="Arial" w:cs="Arial"/>
        </w:rPr>
        <w:instrText xml:space="preserve">term activity was investigated by DGGE analysis of gene transcripts in microcosms containing acidic or neutral soil or mixed soil with pH readjusted to that of native soils. Although mixed soil microcosms contained identical archaeal ammonia oxidizer communities, those adapted to acidic or neutral pH ranges showed greater relative activity at their native soil pH. Findings indicate that different bacterial and archaeal ammonia oxidizer phylotypes are selected in soils of different pH and that these differences in community structure and abundances are reflected in different contributions to ammonia oxidizer activity. They also suggest that both groups of ammonia oxidizers have distinct physiological characteristics and ecological niches, with consequences for nitrification in acid soils.","container-title":"Environmental Microbiology","DOI":"10.1111/j.1462-2920.2008.01701.x","ISSN":"1462-2912, 1462-2920","issue":"11","journalAbbreviation":"Environmental Microbiology","language":"en","page":"2966-2978","source":"DOI.org (Crossref)","title":"The influence of soil pH on the diversity, abundance and transcriptional activity of ammonia oxidizing archaea and bacteria","volume":"10","author":[{"family":"Nicol","given":"Graeme W."},{"family":"Leininger","given":"Sven"},{"family":"Schleper","given":"Christa"},{"family":"Prosser","given":"James I."}],"issued":{"date-parts":[["2008",11]]}}}],"schema":"https://github.com/citation-style-language/schema/raw/master/csl-citation.json"} </w:instrText>
      </w:r>
      <w:r w:rsidR="000F293E">
        <w:rPr>
          <w:rFonts w:ascii="Arial" w:hAnsi="Arial" w:cs="Arial"/>
        </w:rPr>
        <w:fldChar w:fldCharType="separate"/>
      </w:r>
      <w:r w:rsidR="000F293E">
        <w:rPr>
          <w:rFonts w:ascii="Arial" w:hAnsi="Arial" w:cs="Arial"/>
          <w:noProof/>
        </w:rPr>
        <w:t>(Nicol et al., 2008)</w:t>
      </w:r>
      <w:r w:rsidR="000F293E">
        <w:rPr>
          <w:rFonts w:ascii="Arial" w:hAnsi="Arial" w:cs="Arial"/>
        </w:rPr>
        <w:fldChar w:fldCharType="end"/>
      </w:r>
      <w:r w:rsidR="00D206BD">
        <w:rPr>
          <w:rFonts w:ascii="Arial" w:hAnsi="Arial" w:cs="Arial"/>
        </w:rPr>
        <w:t xml:space="preserve">. </w:t>
      </w:r>
      <w:r w:rsidR="009C2A37">
        <w:rPr>
          <w:rFonts w:ascii="Arial" w:hAnsi="Arial" w:cs="Arial"/>
        </w:rPr>
        <w:t>It</w:t>
      </w:r>
      <w:r w:rsidR="00D206BD">
        <w:rPr>
          <w:rFonts w:ascii="Arial" w:hAnsi="Arial" w:cs="Arial"/>
        </w:rPr>
        <w:t xml:space="preserve"> has been reported that </w:t>
      </w:r>
      <w:r w:rsidR="000F293E">
        <w:rPr>
          <w:rFonts w:ascii="Arial" w:hAnsi="Arial" w:cs="Arial"/>
        </w:rPr>
        <w:t>pH drives the diversification of ammonia oxidizers</w:t>
      </w:r>
      <w:r w:rsidR="009C2A37">
        <w:rPr>
          <w:rFonts w:ascii="Arial" w:hAnsi="Arial" w:cs="Arial"/>
        </w:rPr>
        <w:t xml:space="preserve"> </w:t>
      </w:r>
      <w:r w:rsidR="009C2A37">
        <w:rPr>
          <w:rFonts w:ascii="Arial" w:hAnsi="Arial" w:cs="Arial"/>
        </w:rPr>
        <w:fldChar w:fldCharType="begin"/>
      </w:r>
      <w:r w:rsidR="009C2A37">
        <w:rPr>
          <w:rFonts w:ascii="Arial" w:hAnsi="Arial" w:cs="Arial"/>
        </w:rPr>
        <w:instrText xml:space="preserve"> ADDIN ZOTERO_ITEM CSL_CITATION {"citationID":"YPaIQjbX","properties":{"formattedCitation":"(Gubry-Rangin et al., 2015)","plainCitation":"(Gubry-Rangin et al., 2015)","noteIndex":0},"citationItems":[{"id":807,"uris":["http://zotero.org/users/local/4LgJUJlW/items/3MXYR8YI"],"itemData":{"id":807,"type":"article-journal","abstract":"The Thaumarchaeota is an abundant and ubiquitous phylum of archaea that plays a major role in the global nitrogen cycle. Previous analyses of the ammonia monooxygenase gene amoA suggest that pH is an important driver of niche specialization in these organisms. Although the ecological distribution and ecophysiology of extant Thaumarchaeota have been studied extensively, the evolutionary rise of these prokaryotes to ecological dominance in many habitats remains poorly understood. To characterize processes leading to their diversification, we investigated coevolutionary relationships between amoA, a conserved marker gene for Thaumarchaeota, and soil characteristics, by using deep sequencing and comprehensive environmental data in Bayesian comparative phylogenetics. These analyses reveal a large and rapid increase in diversification rates during early thaumarchaeotal evolution; this finding was verified by independent analyses of 16S rRNA. Our findings suggest that the entire Thaumarchaeota diversification regime was strikingly coupled to pH adaptation but less clearly correlated with several other tested environmental factors. Interestingly, the early radiation event coincided with a period of pH adaptation that enabled the terrestrial Thaumarchaeota ancestor to initially move from neutral to more acidic and alkaline conditions. In contrast to classic evolutionary models, whereby niches become rapidly filled after adaptive radiation, global diversification rates have remained stably high in Thaumarchaeota during the past 400–700 million years, suggesting an ongoing high rate of niche formation or switching for these microbes. Our study highlights the enduring importance of environmental adaptation during thaumarchaeotal evolution and, to our knowledge, is the first to link evolutionary diversification to environmental adaptation in a prokaryotic phylum.","container-title":"Proceedings of the National Academy of Sciences","DOI":"10.1073/pnas.1419329112","issue":"30","note":"publisher: Proceedings of the National Academy of Sciences","page":"9370-9375","source":"pnas.org (Atypon)","title":"Coupling of diversification and pH adaptation during the evolution of terrestrial Thaumarchaeota","volume":"112","author":[{"family":"Gubry-Rangin","given":"Cécile"},{"family":"Kratsch","given":"Christina"},{"family":"Williams","given":"Tom A."},{"family":"McHardy","given":"Alice C."},{"family":"Embley","given":"T. Martin"},{"family":"Prosser","given":"James I."},{"family":"Macqueen","given":"Daniel J."}],"issued":{"date-parts":[["2015",7,28]]}}}],"schema":"https://github.com/citation-style-language/schema/raw/master/csl-citation.json"} </w:instrText>
      </w:r>
      <w:r w:rsidR="009C2A37">
        <w:rPr>
          <w:rFonts w:ascii="Arial" w:hAnsi="Arial" w:cs="Arial"/>
        </w:rPr>
        <w:fldChar w:fldCharType="separate"/>
      </w:r>
      <w:r w:rsidR="009C2A37">
        <w:rPr>
          <w:rFonts w:ascii="Arial" w:hAnsi="Arial" w:cs="Arial"/>
          <w:noProof/>
        </w:rPr>
        <w:t>(Gubry-Rangin et al., 2015)</w:t>
      </w:r>
      <w:r w:rsidR="009C2A37">
        <w:rPr>
          <w:rFonts w:ascii="Arial" w:hAnsi="Arial" w:cs="Arial"/>
        </w:rPr>
        <w:fldChar w:fldCharType="end"/>
      </w:r>
      <w:r w:rsidR="009A4124">
        <w:rPr>
          <w:rFonts w:ascii="Arial" w:hAnsi="Arial" w:cs="Arial"/>
        </w:rPr>
        <w:t>, as well as leads to changes</w:t>
      </w:r>
      <w:r w:rsidR="00B1300A">
        <w:rPr>
          <w:rFonts w:ascii="Arial" w:hAnsi="Arial" w:cs="Arial"/>
        </w:rPr>
        <w:t xml:space="preserve"> (e.g. ionization)</w:t>
      </w:r>
      <w:r w:rsidR="009A4124">
        <w:rPr>
          <w:rFonts w:ascii="Arial" w:hAnsi="Arial" w:cs="Arial"/>
        </w:rPr>
        <w:t xml:space="preserve"> in ammonium substrates</w:t>
      </w:r>
      <w:r w:rsidR="00B1300A">
        <w:rPr>
          <w:rFonts w:ascii="Arial" w:hAnsi="Arial" w:cs="Arial"/>
        </w:rPr>
        <w:t xml:space="preserve"> </w:t>
      </w:r>
      <w:r w:rsidR="00B1300A">
        <w:rPr>
          <w:rFonts w:ascii="Arial" w:hAnsi="Arial" w:cs="Arial"/>
        </w:rPr>
        <w:fldChar w:fldCharType="begin"/>
      </w:r>
      <w:r w:rsidR="00B1300A">
        <w:rPr>
          <w:rFonts w:ascii="Arial" w:hAnsi="Arial" w:cs="Arial"/>
        </w:rPr>
        <w:instrText xml:space="preserve"> ADDIN ZOTERO_ITEM CSL_CITATION {"citationID":"hRvNOz4w","properties":{"formattedCitation":"(Burton &amp; Prosser, 2001)","plainCitation":"(Burton &amp; Prosser, 2001)","noteIndex":0},"citationItems":[{"id":815,"uris":["http://zotero.org/users/local/4LgJUJlW/items/P4L754NG"],"itemData":{"id":815,"type":"article-journal","abstract":"ABSTRACT\n            \n              Ammonia oxidation in laboratory liquid batch cultures of autotrophic ammonia oxidizers rarely occurs at pH values less than 7, due to ionization of ammonia and the requirement for ammonium transport rather than diffusion of ammonia. Nevertheless, there is strong evidence for autotrophic nitrification in acid soils, which may be carried out by ammonia oxidizers capable of using urea as a source of ammonia. To determine the mechanism of urea-linked ammonia oxidation, a ureolytic autotrophic ammonia oxidizer,\n              Nitrosospira\n              sp. strain NPAV, was grown in liquid batch culture at a range of pH values with either ammonium or urea as the sole nitrogen source. Growth and nitrite production from ammonium did not occur at pH values below 7. Growth on urea occurred at pH values in the range 4 to 7.5 but ceased when urea hydrolysis was complete, even though ammonia, released during urea hydrolysis, remained in the medium. The results support a mechanism whereby urea enters the cells by diffusion and intracellular urea hydrolysis and ammonia oxidation occur independently of extracellular pH in the range 4 to 7.5. A proportion of the ammonia produced during this process diffuses from the cell and is not subsequently available for growth if the extracellular pH is less than 7. Ureolysis therefore provides a mechanism for nitrification in acid soils, but a proportion of the ammonium produced is likely to be released from the cell and may be used by other soil organisms.","container-title":"Applied and Environmental Microbiology","DOI":"10.1128/AEM.67.7.2952-2957.2001","ISSN":"0099-2240, 1098-5336","issue":"7","journalAbbreviation":"Appl Environ Microbiol","language":"en","page":"2952-2957","source":"DOI.org (Crossref)","title":"Autotrophic Ammonia Oxidation at Low pH through Urea Hydrolysis","volume":"67","author":[{"family":"Burton","given":"Simon A. Q."},{"family":"Prosser","given":"Jim I."}],"issued":{"date-parts":[["2001",7]]}}}],"schema":"https://github.com/citation-style-language/schema/raw/master/csl-citation.json"} </w:instrText>
      </w:r>
      <w:r w:rsidR="00B1300A">
        <w:rPr>
          <w:rFonts w:ascii="Arial" w:hAnsi="Arial" w:cs="Arial"/>
        </w:rPr>
        <w:fldChar w:fldCharType="separate"/>
      </w:r>
      <w:r w:rsidR="00B1300A">
        <w:rPr>
          <w:rFonts w:ascii="Arial" w:hAnsi="Arial" w:cs="Arial"/>
          <w:noProof/>
        </w:rPr>
        <w:t>(Burton &amp; Prosser, 2001)</w:t>
      </w:r>
      <w:r w:rsidR="00B1300A">
        <w:rPr>
          <w:rFonts w:ascii="Arial" w:hAnsi="Arial" w:cs="Arial"/>
        </w:rPr>
        <w:fldChar w:fldCharType="end"/>
      </w:r>
      <w:r w:rsidR="009A4124">
        <w:rPr>
          <w:rFonts w:ascii="Arial" w:hAnsi="Arial" w:cs="Arial"/>
        </w:rPr>
        <w:t>, which then</w:t>
      </w:r>
      <w:r w:rsidR="00FC276F">
        <w:rPr>
          <w:rFonts w:ascii="Arial" w:hAnsi="Arial" w:cs="Arial"/>
        </w:rPr>
        <w:t xml:space="preserve"> can significantly</w:t>
      </w:r>
      <w:r w:rsidR="009A4124">
        <w:rPr>
          <w:rFonts w:ascii="Arial" w:hAnsi="Arial" w:cs="Arial"/>
        </w:rPr>
        <w:t xml:space="preserve"> influence </w:t>
      </w:r>
      <w:r w:rsidR="00FC276F">
        <w:rPr>
          <w:rFonts w:ascii="Arial" w:hAnsi="Arial" w:cs="Arial"/>
        </w:rPr>
        <w:t xml:space="preserve">the </w:t>
      </w:r>
      <w:r w:rsidR="009A4124">
        <w:rPr>
          <w:rFonts w:ascii="Arial" w:hAnsi="Arial" w:cs="Arial"/>
        </w:rPr>
        <w:t xml:space="preserve">nitrification </w:t>
      </w:r>
      <w:r w:rsidR="009A4124">
        <w:rPr>
          <w:rFonts w:ascii="Arial" w:hAnsi="Arial" w:cs="Arial"/>
        </w:rPr>
        <w:lastRenderedPageBreak/>
        <w:t>process</w:t>
      </w:r>
      <w:r w:rsidR="008A4AB1">
        <w:rPr>
          <w:rFonts w:ascii="Arial" w:hAnsi="Arial" w:cs="Arial"/>
        </w:rPr>
        <w:t xml:space="preserve">. Thus, </w:t>
      </w:r>
      <w:r w:rsidR="008A4AB1">
        <w:rPr>
          <w:rFonts w:ascii="Arial" w:hAnsi="Arial" w:cs="Arial"/>
        </w:rPr>
        <w:fldChar w:fldCharType="begin"/>
      </w:r>
      <w:r w:rsidR="008A4AB1">
        <w:rPr>
          <w:rFonts w:ascii="Arial" w:hAnsi="Arial" w:cs="Arial"/>
        </w:rPr>
        <w:instrText xml:space="preserve"> ADDIN ZOTERO_ITEM CSL_CITATION {"citationID":"kPN2dJlF","properties":{"formattedCitation":"(Shu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Pr>
          <w:rFonts w:ascii="Arial" w:hAnsi="Arial" w:cs="Arial"/>
        </w:rPr>
        <w:fldChar w:fldCharType="separate"/>
      </w:r>
      <w:r w:rsidR="008A4AB1">
        <w:rPr>
          <w:rFonts w:ascii="Arial" w:hAnsi="Arial" w:cs="Arial"/>
          <w:noProof/>
        </w:rPr>
        <w:t>(Shu et al., 2023)</w:t>
      </w:r>
      <w:r w:rsidR="008A4AB1">
        <w:rPr>
          <w:rFonts w:ascii="Arial" w:hAnsi="Arial" w:cs="Arial"/>
        </w:rPr>
        <w:fldChar w:fldCharType="end"/>
      </w:r>
      <w:r w:rsidR="008A4AB1">
        <w:rPr>
          <w:rFonts w:ascii="Arial" w:hAnsi="Arial" w:cs="Arial"/>
        </w:rPr>
        <w:t xml:space="preserve"> </w:t>
      </w:r>
      <w:r w:rsidR="008A4AB1">
        <w:rPr>
          <w:rFonts w:ascii="Arial" w:hAnsi="Arial" w:cs="Arial"/>
          <w:color w:val="000000" w:themeColor="text1"/>
          <w:shd w:val="clear" w:color="auto" w:fill="FFFFFF"/>
        </w:rPr>
        <w:t>found that pH moderates the resistance and the resilience of N-cycling to disturbance</w:t>
      </w:r>
      <w:r w:rsidR="00AF4399">
        <w:rPr>
          <w:rFonts w:ascii="Arial" w:hAnsi="Arial" w:cs="Arial"/>
          <w:color w:val="000000" w:themeColor="text1"/>
          <w:shd w:val="clear" w:color="auto" w:fill="FFFFFF"/>
        </w:rPr>
        <w:t>, with a</w:t>
      </w:r>
      <w:r w:rsidR="008A4AB1">
        <w:rPr>
          <w:rFonts w:ascii="Arial" w:hAnsi="Arial" w:cs="Arial"/>
          <w:color w:val="000000" w:themeColor="text1"/>
          <w:shd w:val="clear" w:color="auto" w:fill="FFFFFF"/>
        </w:rPr>
        <w:t xml:space="preserve"> greater resilience in more neutral soils </w:t>
      </w:r>
      <w:r w:rsidR="008A4AB1">
        <w:rPr>
          <w:rFonts w:ascii="Arial" w:hAnsi="Arial" w:cs="Arial"/>
          <w:color w:val="000000" w:themeColor="text1"/>
          <w:shd w:val="clear" w:color="auto" w:fill="FFFFFF"/>
        </w:rPr>
        <w:fldChar w:fldCharType="begin"/>
      </w:r>
      <w:r w:rsidR="008A4AB1">
        <w:rPr>
          <w:rFonts w:ascii="Arial" w:hAnsi="Arial" w:cs="Arial"/>
          <w:color w:val="000000" w:themeColor="text1"/>
          <w:shd w:val="clear" w:color="auto" w:fill="FFFFFF"/>
        </w:rPr>
        <w:instrText xml:space="preserve"> ADDIN ZOTERO_ITEM CSL_CITATION {"citationID":"u3r7SGFu","properties":{"formattedCitation":"(Shu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Pr>
          <w:rFonts w:ascii="Arial" w:hAnsi="Arial" w:cs="Arial"/>
          <w:color w:val="000000" w:themeColor="text1"/>
          <w:shd w:val="clear" w:color="auto" w:fill="FFFFFF"/>
        </w:rPr>
        <w:fldChar w:fldCharType="separate"/>
      </w:r>
      <w:r w:rsidR="008A4AB1">
        <w:rPr>
          <w:rFonts w:ascii="Arial" w:hAnsi="Arial" w:cs="Arial"/>
          <w:noProof/>
          <w:color w:val="000000" w:themeColor="text1"/>
          <w:shd w:val="clear" w:color="auto" w:fill="FFFFFF"/>
        </w:rPr>
        <w:t>(Shu et al., 2023)</w:t>
      </w:r>
      <w:r w:rsidR="008A4AB1">
        <w:rPr>
          <w:rFonts w:ascii="Arial" w:hAnsi="Arial" w:cs="Arial"/>
          <w:color w:val="000000" w:themeColor="text1"/>
          <w:shd w:val="clear" w:color="auto" w:fill="FFFFFF"/>
        </w:rPr>
        <w:fldChar w:fldCharType="end"/>
      </w:r>
      <w:r w:rsidR="008A4AB1">
        <w:rPr>
          <w:rFonts w:ascii="Arial" w:hAnsi="Arial" w:cs="Arial"/>
          <w:color w:val="000000" w:themeColor="text1"/>
          <w:shd w:val="clear" w:color="auto" w:fill="FFFFFF"/>
        </w:rPr>
        <w:t>.</w:t>
      </w:r>
      <w:r w:rsidR="00087717">
        <w:rPr>
          <w:rFonts w:ascii="Arial" w:hAnsi="Arial" w:cs="Arial"/>
          <w:color w:val="000000" w:themeColor="text1"/>
          <w:shd w:val="clear" w:color="auto" w:fill="FFFFFF"/>
        </w:rPr>
        <w:t xml:space="preserve"> </w:t>
      </w:r>
      <w:r w:rsidR="006D66E5" w:rsidRPr="00ED68EC">
        <w:rPr>
          <w:rFonts w:ascii="Arial" w:hAnsi="Arial" w:cs="Arial"/>
        </w:rPr>
        <w:t>T</w:t>
      </w:r>
      <w:r w:rsidR="008E5BC1">
        <w:rPr>
          <w:rFonts w:ascii="Arial" w:hAnsi="Arial" w:cs="Arial"/>
        </w:rPr>
        <w:t>aken t</w:t>
      </w:r>
      <w:r w:rsidR="006D66E5" w:rsidRPr="00ED68EC">
        <w:rPr>
          <w:rFonts w:ascii="Arial" w:hAnsi="Arial" w:cs="Arial"/>
        </w:rPr>
        <w:t xml:space="preserve">ogether, these results indicate that cropping system is an important factor determining AO response to drought. </w:t>
      </w:r>
    </w:p>
    <w:p w14:paraId="1A3E5D05" w14:textId="77777777" w:rsidR="006D66E5" w:rsidRPr="00ED68EC" w:rsidRDefault="006D66E5" w:rsidP="0063031D">
      <w:pPr>
        <w:spacing w:after="0" w:line="480" w:lineRule="auto"/>
        <w:jc w:val="both"/>
        <w:rPr>
          <w:rFonts w:ascii="Arial" w:hAnsi="Arial" w:cs="Arial"/>
        </w:rPr>
      </w:pPr>
    </w:p>
    <w:p w14:paraId="658340DC" w14:textId="67F277DA" w:rsidR="006D66E5" w:rsidRPr="00D758ED" w:rsidRDefault="006D66E5">
      <w:pPr>
        <w:pStyle w:val="ListParagraph"/>
        <w:numPr>
          <w:ilvl w:val="1"/>
          <w:numId w:val="15"/>
        </w:numPr>
        <w:spacing w:line="480" w:lineRule="auto"/>
        <w:ind w:left="540" w:hanging="540"/>
        <w:jc w:val="both"/>
        <w:rPr>
          <w:rFonts w:ascii="Arial" w:hAnsi="Arial" w:cs="Arial"/>
          <w:i/>
          <w:iCs/>
          <w:color w:val="000000" w:themeColor="text1"/>
          <w:rPrChange w:id="644" w:author="Ari Fina Bintarti" w:date="2024-05-24T10:06:00Z">
            <w:rPr/>
          </w:rPrChange>
        </w:rPr>
        <w:pPrChange w:id="645" w:author="Ari Fina Bintarti" w:date="2024-05-24T10:06:00Z">
          <w:pPr>
            <w:spacing w:after="0" w:line="480" w:lineRule="auto"/>
            <w:jc w:val="both"/>
          </w:pPr>
        </w:pPrChange>
      </w:pPr>
      <w:r w:rsidRPr="00D758ED">
        <w:rPr>
          <w:rFonts w:ascii="Arial" w:hAnsi="Arial" w:cs="Arial"/>
          <w:i/>
          <w:iCs/>
          <w:color w:val="000000" w:themeColor="text1"/>
          <w:rPrChange w:id="646" w:author="Ari Fina Bintarti" w:date="2024-05-24T10:06:00Z">
            <w:rPr/>
          </w:rPrChange>
        </w:rPr>
        <w:t xml:space="preserve">Drought </w:t>
      </w:r>
      <w:r w:rsidR="00A759C0" w:rsidRPr="00D758ED">
        <w:rPr>
          <w:rFonts w:ascii="Arial" w:hAnsi="Arial" w:cs="Arial"/>
          <w:i/>
          <w:iCs/>
          <w:color w:val="000000" w:themeColor="text1"/>
          <w:rPrChange w:id="647" w:author="Ari Fina Bintarti" w:date="2024-05-24T10:06:00Z">
            <w:rPr/>
          </w:rPrChange>
        </w:rPr>
        <w:t xml:space="preserve">influenced the </w:t>
      </w:r>
      <w:r w:rsidRPr="00D758ED">
        <w:rPr>
          <w:rFonts w:ascii="Arial" w:hAnsi="Arial" w:cs="Arial"/>
          <w:i/>
          <w:iCs/>
          <w:color w:val="000000" w:themeColor="text1"/>
          <w:rPrChange w:id="648" w:author="Ari Fina Bintarti" w:date="2024-05-24T10:06:00Z">
            <w:rPr/>
          </w:rPrChange>
        </w:rPr>
        <w:t>relationship between soil properties, mineral N pools, and AO community</w:t>
      </w:r>
    </w:p>
    <w:p w14:paraId="4C79F664" w14:textId="77777777" w:rsidR="00D758ED" w:rsidRDefault="006D66E5" w:rsidP="00A75B25">
      <w:pPr>
        <w:spacing w:line="480" w:lineRule="auto"/>
        <w:jc w:val="both"/>
        <w:rPr>
          <w:ins w:id="649" w:author="Ari Fina Bintarti" w:date="2024-05-24T10:06:00Z"/>
          <w:rFonts w:ascii="Arial" w:hAnsi="Arial" w:cs="Arial"/>
          <w:b/>
          <w:bCs/>
          <w:color w:val="000000" w:themeColor="text1"/>
        </w:rPr>
      </w:pPr>
      <w:r w:rsidRPr="00ED68EC">
        <w:rPr>
          <w:rFonts w:ascii="Arial" w:hAnsi="Arial" w:cs="Arial"/>
          <w:b/>
          <w:bCs/>
          <w:color w:val="000000" w:themeColor="text1"/>
        </w:rPr>
        <w:tab/>
      </w:r>
    </w:p>
    <w:p w14:paraId="002F586A" w14:textId="5795E445" w:rsidR="00845B00" w:rsidDel="00D758ED" w:rsidRDefault="006D66E5" w:rsidP="00D758ED">
      <w:pPr>
        <w:spacing w:line="480" w:lineRule="auto"/>
        <w:ind w:firstLine="360"/>
        <w:jc w:val="both"/>
        <w:rPr>
          <w:del w:id="650" w:author="Ari Fina Bintarti" w:date="2024-05-24T10:07:00Z"/>
          <w:rFonts w:ascii="Arial" w:hAnsi="Arial" w:cs="Arial"/>
          <w:color w:val="000000" w:themeColor="text1"/>
          <w:shd w:val="clear" w:color="auto" w:fill="FFFFFF"/>
        </w:rPr>
      </w:pPr>
      <w:r w:rsidRPr="00ED68EC">
        <w:rPr>
          <w:rFonts w:ascii="Arial" w:hAnsi="Arial" w:cs="Arial"/>
          <w:color w:val="000000" w:themeColor="text1"/>
        </w:rPr>
        <w:t xml:space="preserve">Soil </w:t>
      </w:r>
      <w:r w:rsidR="00860C0A">
        <w:rPr>
          <w:rFonts w:ascii="Arial" w:hAnsi="Arial" w:cs="Arial"/>
          <w:color w:val="000000" w:themeColor="text1"/>
          <w:shd w:val="clear" w:color="auto" w:fill="FFFFFF"/>
        </w:rPr>
        <w:t>environmental conditions</w:t>
      </w:r>
      <w:r w:rsidRPr="00ED68EC">
        <w:rPr>
          <w:rFonts w:ascii="Arial" w:hAnsi="Arial" w:cs="Arial"/>
          <w:color w:val="000000" w:themeColor="text1"/>
          <w:shd w:val="clear" w:color="auto" w:fill="FFFFFF"/>
        </w:rPr>
        <w:t xml:space="preserve"> shape </w:t>
      </w:r>
      <w:r w:rsidR="00E86443">
        <w:rPr>
          <w:rFonts w:ascii="Arial" w:hAnsi="Arial" w:cs="Arial"/>
          <w:color w:val="000000" w:themeColor="text1"/>
          <w:shd w:val="clear" w:color="auto" w:fill="FFFFFF"/>
        </w:rPr>
        <w:t>microbial</w:t>
      </w:r>
      <w:r w:rsidRPr="00ED68EC">
        <w:rPr>
          <w:rFonts w:ascii="Arial" w:hAnsi="Arial" w:cs="Arial"/>
          <w:color w:val="000000" w:themeColor="text1"/>
          <w:shd w:val="clear" w:color="auto" w:fill="FFFFFF"/>
        </w:rPr>
        <w:t xml:space="preserve"> communit</w:t>
      </w:r>
      <w:r w:rsidR="00F50DBF">
        <w:rPr>
          <w:rFonts w:ascii="Arial" w:hAnsi="Arial" w:cs="Arial"/>
          <w:color w:val="000000" w:themeColor="text1"/>
          <w:shd w:val="clear" w:color="auto" w:fill="FFFFFF"/>
        </w:rPr>
        <w:t>ies</w:t>
      </w:r>
      <w:r w:rsidRPr="00ED68EC">
        <w:rPr>
          <w:rFonts w:ascii="Arial" w:hAnsi="Arial" w:cs="Arial"/>
          <w:color w:val="000000" w:themeColor="text1"/>
          <w:shd w:val="clear" w:color="auto" w:fill="FFFFFF"/>
        </w:rPr>
        <w:t xml:space="preserve"> and </w:t>
      </w:r>
      <w:r w:rsidR="00E63C46">
        <w:rPr>
          <w:rFonts w:ascii="Arial" w:hAnsi="Arial" w:cs="Arial"/>
          <w:color w:val="000000" w:themeColor="text1"/>
          <w:shd w:val="clear" w:color="auto" w:fill="FFFFFF"/>
        </w:rPr>
        <w:t>influence</w:t>
      </w:r>
      <w:r w:rsidRPr="00ED68EC">
        <w:rPr>
          <w:rFonts w:ascii="Arial" w:hAnsi="Arial" w:cs="Arial"/>
          <w:color w:val="000000" w:themeColor="text1"/>
          <w:shd w:val="clear" w:color="auto" w:fill="FFFFFF"/>
        </w:rPr>
        <w:t xml:space="preserve"> their </w:t>
      </w:r>
      <w:r w:rsidR="00E63C46">
        <w:rPr>
          <w:rFonts w:ascii="Arial" w:hAnsi="Arial" w:cs="Arial"/>
          <w:color w:val="000000" w:themeColor="text1"/>
          <w:shd w:val="clear" w:color="auto" w:fill="FFFFFF"/>
        </w:rPr>
        <w:t xml:space="preserve">functional </w:t>
      </w:r>
      <w:r w:rsidRPr="00ED68EC">
        <w:rPr>
          <w:rFonts w:ascii="Arial" w:hAnsi="Arial" w:cs="Arial"/>
          <w:color w:val="000000" w:themeColor="text1"/>
          <w:shd w:val="clear" w:color="auto" w:fill="FFFFFF"/>
        </w:rPr>
        <w:t>response to disturbances</w:t>
      </w:r>
      <w:r w:rsidR="00E86443">
        <w:rPr>
          <w:rFonts w:ascii="Arial" w:hAnsi="Arial" w:cs="Arial"/>
          <w:color w:val="000000" w:themeColor="text1"/>
          <w:shd w:val="clear" w:color="auto" w:fill="FFFFFF"/>
        </w:rPr>
        <w:t>, which in return can lead to modification</w:t>
      </w:r>
      <w:r w:rsidR="00EE6E8B">
        <w:rPr>
          <w:rFonts w:ascii="Arial" w:hAnsi="Arial" w:cs="Arial"/>
          <w:color w:val="000000" w:themeColor="text1"/>
          <w:shd w:val="clear" w:color="auto" w:fill="FFFFFF"/>
        </w:rPr>
        <w:t>s</w:t>
      </w:r>
      <w:r w:rsidR="00E86443">
        <w:rPr>
          <w:rFonts w:ascii="Arial" w:hAnsi="Arial" w:cs="Arial"/>
          <w:color w:val="000000" w:themeColor="text1"/>
          <w:shd w:val="clear" w:color="auto" w:fill="FFFFFF"/>
        </w:rPr>
        <w:t xml:space="preserve"> of their soil environment</w:t>
      </w:r>
      <w:r w:rsidR="00FA7217">
        <w:rPr>
          <w:rFonts w:ascii="Arial" w:hAnsi="Arial" w:cs="Arial"/>
          <w:color w:val="000000" w:themeColor="text1"/>
          <w:shd w:val="clear" w:color="auto" w:fill="FFFFFF"/>
        </w:rPr>
        <w:t xml:space="preserve"> </w:t>
      </w:r>
      <w:r w:rsidR="00FA7217">
        <w:rPr>
          <w:rFonts w:ascii="Arial" w:hAnsi="Arial" w:cs="Arial"/>
          <w:color w:val="000000" w:themeColor="text1"/>
          <w:shd w:val="clear" w:color="auto" w:fill="FFFFFF"/>
        </w:rPr>
        <w:fldChar w:fldCharType="begin"/>
      </w:r>
      <w:r w:rsidR="00FA7217">
        <w:rPr>
          <w:rFonts w:ascii="Arial" w:hAnsi="Arial" w:cs="Arial"/>
          <w:color w:val="000000" w:themeColor="text1"/>
          <w:shd w:val="clear" w:color="auto" w:fill="FFFFFF"/>
        </w:rPr>
        <w:instrText xml:space="preserve"> ADDIN ZOTERO_ITEM CSL_CITATION {"citationID":"XqzvKBNH","properties":{"formattedCitation":"(Philippot et al., 2024)","plainCitation":"(Philippot et al., 2024)","noteIndex":0},"citationItems":[{"id":329,"uris":["http://zotero.org/users/local/4LgJUJlW/items/UXLNU6SW"],"itemData":{"id":329,"type":"article-journal","container-title":"Nature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C."},{"family":"Fierer","given":"Noah"}],"issued":{"date-parts":[["2024",4]]}}}],"schema":"https://github.com/citation-style-language/schema/raw/master/csl-citation.json"} </w:instrText>
      </w:r>
      <w:r w:rsidR="00FA7217">
        <w:rPr>
          <w:rFonts w:ascii="Arial" w:hAnsi="Arial" w:cs="Arial"/>
          <w:color w:val="000000" w:themeColor="text1"/>
          <w:shd w:val="clear" w:color="auto" w:fill="FFFFFF"/>
        </w:rPr>
        <w:fldChar w:fldCharType="separate"/>
      </w:r>
      <w:r w:rsidR="00FA7217">
        <w:rPr>
          <w:rFonts w:ascii="Arial" w:hAnsi="Arial" w:cs="Arial"/>
          <w:noProof/>
          <w:color w:val="000000" w:themeColor="text1"/>
          <w:shd w:val="clear" w:color="auto" w:fill="FFFFFF"/>
        </w:rPr>
        <w:t>(Philippot et al., 2024)</w:t>
      </w:r>
      <w:r w:rsidR="00FA7217">
        <w:rPr>
          <w:rFonts w:ascii="Arial" w:hAnsi="Arial" w:cs="Arial"/>
          <w:color w:val="000000" w:themeColor="text1"/>
          <w:shd w:val="clear" w:color="auto" w:fill="FFFFFF"/>
        </w:rPr>
        <w:fldChar w:fldCharType="end"/>
      </w:r>
      <w:r w:rsidRPr="00ED68EC">
        <w:rPr>
          <w:rFonts w:ascii="Arial" w:hAnsi="Arial" w:cs="Arial"/>
          <w:color w:val="000000" w:themeColor="text1"/>
          <w:shd w:val="clear" w:color="auto" w:fill="FFFFFF"/>
        </w:rPr>
        <w:t xml:space="preserve">. </w:t>
      </w:r>
      <w:r w:rsidR="00F50DBF">
        <w:rPr>
          <w:rFonts w:ascii="Arial" w:hAnsi="Arial" w:cs="Arial"/>
          <w:color w:val="000000" w:themeColor="text1"/>
          <w:shd w:val="clear" w:color="auto" w:fill="FFFFFF"/>
        </w:rPr>
        <w:t>However,</w:t>
      </w:r>
      <w:r w:rsidR="00E86443" w:rsidRPr="00772E22">
        <w:rPr>
          <w:rFonts w:ascii="Arial" w:hAnsi="Arial" w:cs="Arial"/>
          <w:color w:val="000000" w:themeColor="text1"/>
          <w:shd w:val="clear" w:color="auto" w:fill="FFFFFF"/>
        </w:rPr>
        <w:t xml:space="preserve"> links between microbial communit</w:t>
      </w:r>
      <w:r w:rsidR="00F50DBF">
        <w:rPr>
          <w:rFonts w:ascii="Arial" w:hAnsi="Arial" w:cs="Arial"/>
          <w:color w:val="000000" w:themeColor="text1"/>
          <w:shd w:val="clear" w:color="auto" w:fill="FFFFFF"/>
        </w:rPr>
        <w:t>y properties</w:t>
      </w:r>
      <w:r w:rsidR="00E86443" w:rsidRPr="00772E22">
        <w:rPr>
          <w:rFonts w:ascii="Arial" w:hAnsi="Arial" w:cs="Arial"/>
          <w:color w:val="000000" w:themeColor="text1"/>
          <w:shd w:val="clear" w:color="auto" w:fill="FFFFFF"/>
        </w:rPr>
        <w:t xml:space="preserve"> and </w:t>
      </w:r>
      <w:r w:rsidR="00F50DBF">
        <w:rPr>
          <w:rFonts w:ascii="Arial" w:hAnsi="Arial" w:cs="Arial"/>
          <w:color w:val="000000" w:themeColor="text1"/>
          <w:shd w:val="clear" w:color="auto" w:fill="FFFFFF"/>
        </w:rPr>
        <w:t>biogeochemical</w:t>
      </w:r>
      <w:r w:rsidR="00E86443" w:rsidRPr="00772E22">
        <w:rPr>
          <w:rFonts w:ascii="Arial" w:hAnsi="Arial" w:cs="Arial"/>
          <w:color w:val="000000" w:themeColor="text1"/>
          <w:shd w:val="clear" w:color="auto" w:fill="FFFFFF"/>
        </w:rPr>
        <w:t xml:space="preserve"> processes remain unclear</w:t>
      </w:r>
      <w:r w:rsidR="00E86443" w:rsidRPr="00ED68EC">
        <w:rPr>
          <w:rFonts w:ascii="Arial" w:hAnsi="Arial" w:cs="Arial"/>
          <w:color w:val="000000" w:themeColor="text1"/>
          <w:shd w:val="clear" w:color="auto" w:fill="FFFFFF"/>
        </w:rPr>
        <w:t xml:space="preserve"> </w:t>
      </w:r>
      <w:r w:rsidR="00EE6E8B">
        <w:rPr>
          <w:rFonts w:ascii="Arial" w:hAnsi="Arial" w:cs="Arial"/>
          <w:color w:val="000000" w:themeColor="text1"/>
          <w:shd w:val="clear" w:color="auto" w:fill="FFFFFF"/>
        </w:rPr>
        <w:t xml:space="preserve">despite </w:t>
      </w:r>
      <w:r w:rsidR="00EE6E8B" w:rsidRPr="00EE6E8B">
        <w:rPr>
          <w:rFonts w:ascii="Arial" w:hAnsi="Arial" w:cs="Arial"/>
          <w:color w:val="000000" w:themeColor="text1"/>
          <w:shd w:val="clear" w:color="auto" w:fill="FFFFFF"/>
        </w:rPr>
        <w:t>be</w:t>
      </w:r>
      <w:r w:rsidR="00924446">
        <w:rPr>
          <w:rFonts w:ascii="Arial" w:hAnsi="Arial" w:cs="Arial"/>
          <w:color w:val="000000" w:themeColor="text1"/>
          <w:shd w:val="clear" w:color="auto" w:fill="FFFFFF"/>
        </w:rPr>
        <w:t>ing</w:t>
      </w:r>
      <w:r w:rsidR="00EE6E8B">
        <w:rPr>
          <w:rFonts w:ascii="Arial" w:hAnsi="Arial" w:cs="Arial"/>
          <w:color w:val="000000" w:themeColor="text1"/>
          <w:shd w:val="clear" w:color="auto" w:fill="FFFFFF"/>
        </w:rPr>
        <w:t xml:space="preserve"> </w:t>
      </w:r>
      <w:r w:rsidR="00EE6E8B" w:rsidRPr="00EE6E8B">
        <w:rPr>
          <w:rFonts w:ascii="Arial" w:hAnsi="Arial" w:cs="Arial"/>
          <w:color w:val="000000" w:themeColor="text1"/>
          <w:shd w:val="clear" w:color="auto" w:fill="FFFFFF"/>
        </w:rPr>
        <w:t>central</w:t>
      </w:r>
      <w:r w:rsidR="00EE6E8B">
        <w:rPr>
          <w:rFonts w:ascii="Arial" w:hAnsi="Arial" w:cs="Arial"/>
          <w:color w:val="000000" w:themeColor="text1"/>
          <w:shd w:val="clear" w:color="auto" w:fill="FFFFFF"/>
        </w:rPr>
        <w:t xml:space="preserve"> </w:t>
      </w:r>
      <w:r w:rsidR="00F50DBF">
        <w:rPr>
          <w:rFonts w:ascii="Arial" w:hAnsi="Arial" w:cs="Arial"/>
          <w:color w:val="000000" w:themeColor="text1"/>
          <w:shd w:val="clear" w:color="auto" w:fill="FFFFFF"/>
        </w:rPr>
        <w:t>f</w:t>
      </w:r>
      <w:r w:rsidR="00EE6E8B" w:rsidRPr="00EE6E8B">
        <w:rPr>
          <w:rFonts w:ascii="Arial" w:hAnsi="Arial" w:cs="Arial"/>
          <w:color w:val="000000" w:themeColor="text1"/>
          <w:shd w:val="clear" w:color="auto" w:fill="FFFFFF"/>
        </w:rPr>
        <w:t>o</w:t>
      </w:r>
      <w:r w:rsidR="003D18D2">
        <w:rPr>
          <w:rFonts w:ascii="Arial" w:hAnsi="Arial" w:cs="Arial"/>
          <w:color w:val="000000" w:themeColor="text1"/>
          <w:shd w:val="clear" w:color="auto" w:fill="FFFFFF"/>
        </w:rPr>
        <w:t>r</w:t>
      </w:r>
      <w:r w:rsidR="00EE6E8B">
        <w:rPr>
          <w:rFonts w:ascii="Arial" w:hAnsi="Arial" w:cs="Arial"/>
          <w:color w:val="000000" w:themeColor="text1"/>
          <w:shd w:val="clear" w:color="auto" w:fill="FFFFFF"/>
        </w:rPr>
        <w:t xml:space="preserve"> </w:t>
      </w:r>
      <w:r w:rsidR="00F50DBF">
        <w:rPr>
          <w:rFonts w:ascii="Arial" w:hAnsi="Arial" w:cs="Arial"/>
          <w:color w:val="000000" w:themeColor="text1"/>
          <w:shd w:val="clear" w:color="auto" w:fill="FFFFFF"/>
        </w:rPr>
        <w:t>understanding how</w:t>
      </w:r>
      <w:r w:rsidR="00EE6E8B">
        <w:rPr>
          <w:rFonts w:ascii="Arial" w:hAnsi="Arial" w:cs="Arial"/>
          <w:color w:val="000000" w:themeColor="text1"/>
          <w:shd w:val="clear" w:color="auto" w:fill="FFFFFF"/>
        </w:rPr>
        <w:t xml:space="preserve"> </w:t>
      </w:r>
      <w:r w:rsidR="00EE6E8B" w:rsidRPr="00EE6E8B">
        <w:rPr>
          <w:rFonts w:ascii="Arial" w:hAnsi="Arial" w:cs="Arial"/>
          <w:color w:val="000000" w:themeColor="text1"/>
          <w:shd w:val="clear" w:color="auto" w:fill="FFFFFF"/>
        </w:rPr>
        <w:t>ecosystem</w:t>
      </w:r>
      <w:r w:rsidR="00EE6E8B">
        <w:rPr>
          <w:rFonts w:ascii="Arial" w:hAnsi="Arial" w:cs="Arial"/>
          <w:color w:val="000000" w:themeColor="text1"/>
          <w:shd w:val="clear" w:color="auto" w:fill="FFFFFF"/>
        </w:rPr>
        <w:t xml:space="preserve"> functions </w:t>
      </w:r>
      <w:r w:rsidR="00F50DBF">
        <w:rPr>
          <w:rFonts w:ascii="Arial" w:hAnsi="Arial" w:cs="Arial"/>
          <w:color w:val="000000" w:themeColor="text1"/>
          <w:shd w:val="clear" w:color="auto" w:fill="FFFFFF"/>
        </w:rPr>
        <w:t>are affected by climate change</w:t>
      </w:r>
      <w:r w:rsidR="00CD1ED9">
        <w:rPr>
          <w:rFonts w:ascii="Arial" w:hAnsi="Arial" w:cs="Arial"/>
          <w:color w:val="000000" w:themeColor="text1"/>
          <w:shd w:val="clear" w:color="auto" w:fill="FFFFFF"/>
        </w:rPr>
        <w:t xml:space="preserve"> </w:t>
      </w:r>
      <w:r w:rsidR="00CD1ED9">
        <w:rPr>
          <w:rFonts w:ascii="Arial" w:hAnsi="Arial" w:cs="Arial"/>
          <w:color w:val="000000" w:themeColor="text1"/>
          <w:shd w:val="clear" w:color="auto" w:fill="FFFFFF"/>
        </w:rPr>
        <w:fldChar w:fldCharType="begin"/>
      </w:r>
      <w:r w:rsidR="00CD1ED9">
        <w:rPr>
          <w:rFonts w:ascii="Arial" w:hAnsi="Arial" w:cs="Arial"/>
          <w:color w:val="000000" w:themeColor="text1"/>
          <w:shd w:val="clear" w:color="auto" w:fill="FFFFFF"/>
        </w:rPr>
        <w:instrText xml:space="preserve"> ADDIN ZOTERO_ITEM CSL_CITATION {"citationID":"PhTs4jsm","properties":{"formattedCitation":"(Graham et al., 2016; Wallenstein &amp; Hall, 2012)","plainCitation":"(Graham et al., 2016; Wallenstein &amp; Hall, 2012)","noteIndex":0},"citationItems":[{"id":238,"uris":["http://zotero.org/users/local/4LgJUJlW/items/9EPFUBG4"],"itemData":{"id":238,"type":"article-journal","abstract":"Microorganisms are vital in mediating the earth’s biogeochemical cycles; yet, despite our rapidly increasing ability to explore complex environmental microbial communities, the relationship between microbial community structure and ecosystem processes remains poorly understood. Here, we address a fundamental and unanswered question in microbial ecology: ‘When do we need to understand microbial community structure to accurately predict function?’ We present a statistical analysis investigating the value of environmental data and microbial community structure independently and in combination for explaining rates of carbon and nitrogen cycling processes within 82 global datasets. Environmental variables were the strongest predictors of process rates but left 44% of variation unexplained on average, suggesting the potential for microbial data to increase model accuracy. Although only 29% of our datasets were signiﬁcantly improved by adding information on microbial community structure, we observed improvement in models of processes mediated by narrow phylogenetic guilds via functional gene data, and conversely, improvement in models of facultative microbial processes via community diversity metrics. Our results also suggest that microbial diversity can strengthen predictions of respiration rates beyond microbial biomass parameters, as 53% of models were improved by incorporating both sets of predictors compared to 35% by microbial biomass alone. Our analysis represents the ﬁrst comprehensive analysis of research examining links between microbial community structure and ecosystem function. Taken together, our results indicate that a greater understanding of microbial communities informed by ecological principles may enhance our ability to predict ecosystem process rates relative to assessments based on environmental variables and microbial physiology.","container-title":"Frontiers in Microbiology","DOI":"10.3389/fmicb.2016.00214","ISSN":"1664-302X","journalAbbreviation":"Front. Microbiol.","language":"en","source":"DOI.org (Crossref)","title":"Microbes as Engines of Ecosystem Function: When Does Community Structure Enhance Predictions of Ecosystem Processes?","title-short":"Microbes as Engines of Ecosystem Function","URL":"http://journal.frontiersin.org/Article/10.3389/fmicb.2016.00214/abstract","volume":"7","author":[{"family":"Graham","given":"Emily B."},{"family":"Knelman","given":"Joseph E."},{"family":"Schindlbacher","given":"Andreas"},{"family":"Siciliano","given":"Steven"},{"family":"Breulmann","given":"Marc"},{"family":"Yannarell","given":"Anthony"},{"family":"Beman","given":"J. M."},{"family":"Abell","given":"Guy"},{"family":"Philippot","given":"Laurent"},{"family":"Prosser","given":"James"},{"family":"Foulquier","given":"Arnaud"},{"family":"Yuste","given":"Jorge C."},{"family":"Glanville","given":"Helen C."},{"family":"Jones","given":"Davey L."},{"family":"Angel","given":"Roey"},{"family":"Salminen","given":"Janne"},{"family":"Newton","given":"Ryan J."},{"family":"Bürgmann","given":"Helmut"},{"family":"Ingram","given":"Lachlan J."},{"family":"Hamer","given":"Ute"},{"family":"Siljanen","given":"Henri M. P."},{"family":"Peltoniemi","given":"Krista"},{"family":"Potthast","given":"Karin"},{"family":"Bañeras","given":"Lluís"},{"family":"Hartmann","given":"Martin"},{"family":"Banerjee","given":"Samiran"},{"family":"Yu","given":"Ri-Qing"},{"family":"Nogaro","given":"Geraldine"},{"family":"Richter","given":"Andreas"},{"family":"Koranda","given":"Marianne"},{"family":"Castle","given":"Sarah C."},{"family":"Goberna","given":"Marta"},{"family":"Song","given":"Bongkeun"},{"family":"Chatterjee","given":"Amitava"},{"family":"Nunes","given":"Olga C."},{"family":"Lopes","given":"Ana R."},{"family":"Cao","given":"Yiping"},{"family":"Kaisermann","given":"Aurore"},{"family":"Hallin","given":"Sara"},{"family":"Strickland","given":"Michael S."},{"family":"Garcia-Pausas","given":"Jordi"},{"family":"Barba","given":"Josep"},{"family":"Kang","given":"Hojeong"},{"family":"Isobe","given":"Kazuo"},{"family":"Papaspyrou","given":"Sokratis"},{"family":"Pastorelli","given":"Roberta"},{"family":"Lagomarsino","given":"Alessandra"},{"family":"Lindström","given":"Eva S."},{"family":"Basiliko","given":"Nathan"},{"family":"Nemergut","given":"Diana R."}],"accessed":{"date-parts":[["2024",4,4]]},"issued":{"date-parts":[["2016",2,24]]}}},{"id":822,"uris":["http://zotero.org/users/local/4LgJUJlW/items/Z4S5PBAE"],"itemData":{"id":822,"type":"article-journal","container-title":"Biogeochemistry","DOI":"10.1007/s10533-011-9641-8","ISSN":"0168-2563, 1573-515X","issue":"1-3","journalAbbreviation":"Biogeochemistry","language":"en","license":"http://www.springer.com/tdm","page":"35-47","source":"DOI.org (Crossref)","title":"A trait-based framework for predicting when and where microbial adaptation to climate change will affect ecosystem functioning","volume":"109","author":[{"family":"Wallenstein","given":"Matthew D."},{"family":"Hall","given":"Edward K."}],"issued":{"date-parts":[["2012",7]]}}}],"schema":"https://github.com/citation-style-language/schema/raw/master/csl-citation.json"} </w:instrText>
      </w:r>
      <w:r w:rsidR="00CD1ED9">
        <w:rPr>
          <w:rFonts w:ascii="Arial" w:hAnsi="Arial" w:cs="Arial"/>
          <w:color w:val="000000" w:themeColor="text1"/>
          <w:shd w:val="clear" w:color="auto" w:fill="FFFFFF"/>
        </w:rPr>
        <w:fldChar w:fldCharType="separate"/>
      </w:r>
      <w:r w:rsidR="00CD1ED9">
        <w:rPr>
          <w:rFonts w:ascii="Arial" w:hAnsi="Arial" w:cs="Arial"/>
          <w:noProof/>
          <w:color w:val="000000" w:themeColor="text1"/>
          <w:shd w:val="clear" w:color="auto" w:fill="FFFFFF"/>
        </w:rPr>
        <w:t>(Graham et al., 2016; Wallenstein &amp; Hall, 2012)</w:t>
      </w:r>
      <w:r w:rsidR="00CD1ED9">
        <w:rPr>
          <w:rFonts w:ascii="Arial" w:hAnsi="Arial" w:cs="Arial"/>
          <w:color w:val="000000" w:themeColor="text1"/>
          <w:shd w:val="clear" w:color="auto" w:fill="FFFFFF"/>
        </w:rPr>
        <w:fldChar w:fldCharType="end"/>
      </w:r>
      <w:r w:rsidR="00CD1ED9">
        <w:rPr>
          <w:rFonts w:ascii="Arial" w:hAnsi="Arial" w:cs="Arial"/>
          <w:color w:val="000000" w:themeColor="text1"/>
          <w:shd w:val="clear" w:color="auto" w:fill="FFFFFF"/>
        </w:rPr>
        <w:t xml:space="preserve">. </w:t>
      </w:r>
      <w:r w:rsidRPr="00ED68EC">
        <w:rPr>
          <w:rFonts w:ascii="Arial" w:hAnsi="Arial" w:cs="Arial"/>
          <w:color w:val="000000" w:themeColor="text1"/>
          <w:shd w:val="clear" w:color="auto" w:fill="FFFFFF"/>
        </w:rPr>
        <w:t xml:space="preserve">To better understand </w:t>
      </w:r>
      <w:r w:rsidR="00F50DBF">
        <w:rPr>
          <w:rFonts w:ascii="Arial" w:hAnsi="Arial" w:cs="Arial"/>
          <w:color w:val="000000" w:themeColor="text1"/>
          <w:shd w:val="clear" w:color="auto" w:fill="FFFFFF"/>
        </w:rPr>
        <w:t xml:space="preserve">how </w:t>
      </w:r>
      <w:r w:rsidR="00B638D8">
        <w:rPr>
          <w:rFonts w:ascii="Arial" w:hAnsi="Arial" w:cs="Arial"/>
          <w:color w:val="000000" w:themeColor="text1"/>
          <w:shd w:val="clear" w:color="auto" w:fill="FFFFFF"/>
        </w:rPr>
        <w:t>the</w:t>
      </w:r>
      <w:r w:rsidRPr="00ED68EC">
        <w:rPr>
          <w:rFonts w:ascii="Arial" w:hAnsi="Arial" w:cs="Arial"/>
          <w:color w:val="000000" w:themeColor="text1"/>
          <w:shd w:val="clear" w:color="auto" w:fill="FFFFFF"/>
        </w:rPr>
        <w:t xml:space="preserve"> relationship between soil properties, mineral N pools, </w:t>
      </w:r>
      <w:r w:rsidR="00F50DBF">
        <w:rPr>
          <w:rFonts w:ascii="Arial" w:hAnsi="Arial" w:cs="Arial"/>
          <w:color w:val="000000" w:themeColor="text1"/>
          <w:shd w:val="clear" w:color="auto" w:fill="FFFFFF"/>
        </w:rPr>
        <w:t>N</w:t>
      </w:r>
      <w:r w:rsidR="00F50DBF" w:rsidRPr="0030704A">
        <w:rPr>
          <w:rFonts w:ascii="Arial" w:hAnsi="Arial" w:cs="Arial"/>
          <w:color w:val="000000" w:themeColor="text1"/>
          <w:shd w:val="clear" w:color="auto" w:fill="FFFFFF"/>
          <w:vertAlign w:val="subscript"/>
        </w:rPr>
        <w:t>2</w:t>
      </w:r>
      <w:r w:rsidR="00F50DBF">
        <w:rPr>
          <w:rFonts w:ascii="Arial" w:hAnsi="Arial" w:cs="Arial"/>
          <w:color w:val="000000" w:themeColor="text1"/>
          <w:shd w:val="clear" w:color="auto" w:fill="FFFFFF"/>
        </w:rPr>
        <w:t xml:space="preserve">O fluxes </w:t>
      </w:r>
      <w:r w:rsidRPr="00ED68EC">
        <w:rPr>
          <w:rFonts w:ascii="Arial" w:hAnsi="Arial" w:cs="Arial"/>
          <w:color w:val="000000" w:themeColor="text1"/>
          <w:shd w:val="clear" w:color="auto" w:fill="FFFFFF"/>
        </w:rPr>
        <w:t>and AO communit</w:t>
      </w:r>
      <w:r w:rsidR="00F50DBF">
        <w:rPr>
          <w:rFonts w:ascii="Arial" w:hAnsi="Arial" w:cs="Arial"/>
          <w:color w:val="000000" w:themeColor="text1"/>
          <w:shd w:val="clear" w:color="auto" w:fill="FFFFFF"/>
        </w:rPr>
        <w:t>ies</w:t>
      </w:r>
      <w:r w:rsidRPr="00ED68EC">
        <w:rPr>
          <w:rFonts w:ascii="Arial" w:hAnsi="Arial" w:cs="Arial"/>
          <w:color w:val="000000" w:themeColor="text1"/>
          <w:shd w:val="clear" w:color="auto" w:fill="FFFFFF"/>
        </w:rPr>
        <w:t xml:space="preserve"> </w:t>
      </w:r>
      <w:r w:rsidR="00F50DBF">
        <w:rPr>
          <w:rFonts w:ascii="Arial" w:hAnsi="Arial" w:cs="Arial"/>
          <w:color w:val="000000" w:themeColor="text1"/>
          <w:shd w:val="clear" w:color="auto" w:fill="FFFFFF"/>
        </w:rPr>
        <w:t>were affected by</w:t>
      </w:r>
      <w:r w:rsidRPr="00ED68EC">
        <w:rPr>
          <w:rFonts w:ascii="Arial" w:hAnsi="Arial" w:cs="Arial"/>
          <w:color w:val="000000" w:themeColor="text1"/>
          <w:shd w:val="clear" w:color="auto" w:fill="FFFFFF"/>
        </w:rPr>
        <w:t xml:space="preserve"> drought, we performed </w:t>
      </w:r>
      <w:ins w:id="651" w:author="Ari Fina Bintarti" w:date="2024-05-24T16:19:00Z">
        <w:r w:rsidR="00832082">
          <w:rPr>
            <w:rFonts w:ascii="Arial" w:hAnsi="Arial" w:cs="Arial"/>
            <w:color w:val="000000" w:themeColor="text1"/>
            <w:shd w:val="clear" w:color="auto" w:fill="FFFFFF"/>
          </w:rPr>
          <w:t xml:space="preserve">Mantel test with Spearman’s </w:t>
        </w:r>
      </w:ins>
      <w:del w:id="652" w:author="Ari Fina Bintarti" w:date="2024-05-24T16:16:00Z">
        <w:r w:rsidR="000D79B2" w:rsidDel="00832082">
          <w:rPr>
            <w:rFonts w:ascii="Arial" w:hAnsi="Arial" w:cs="Arial"/>
            <w:color w:val="000000" w:themeColor="text1"/>
            <w:shd w:val="clear" w:color="auto" w:fill="FFFFFF"/>
          </w:rPr>
          <w:delText xml:space="preserve">a </w:delText>
        </w:r>
      </w:del>
      <w:r w:rsidRPr="00ED68EC">
        <w:rPr>
          <w:rFonts w:ascii="Arial" w:hAnsi="Arial" w:cs="Arial"/>
          <w:color w:val="000000" w:themeColor="text1"/>
          <w:shd w:val="clear" w:color="auto" w:fill="FFFFFF"/>
        </w:rPr>
        <w:t xml:space="preserve">correlation analysis. Notably, </w:t>
      </w:r>
      <w:r w:rsidR="00BD2E40">
        <w:rPr>
          <w:rFonts w:ascii="Arial" w:hAnsi="Arial" w:cs="Arial"/>
          <w:color w:val="000000" w:themeColor="text1"/>
          <w:shd w:val="clear" w:color="auto" w:fill="FFFFFF"/>
        </w:rPr>
        <w:t>significant correlations were observed between several properties of the AO communities and the mineral N-pools.</w:t>
      </w:r>
      <w:r w:rsidRPr="00ED68EC">
        <w:rPr>
          <w:rFonts w:ascii="Arial" w:hAnsi="Arial" w:cs="Arial"/>
          <w:color w:val="000000" w:themeColor="text1"/>
          <w:shd w:val="clear" w:color="auto" w:fill="FFFFFF"/>
        </w:rPr>
        <w:t xml:space="preserve"> </w:t>
      </w:r>
      <w:r w:rsidR="000D79B2">
        <w:rPr>
          <w:rFonts w:ascii="Arial" w:hAnsi="Arial" w:cs="Arial"/>
          <w:color w:val="000000" w:themeColor="text1"/>
          <w:shd w:val="clear" w:color="auto" w:fill="FFFFFF"/>
        </w:rPr>
        <w:t>In particular, stronger correlations were observed</w:t>
      </w:r>
      <w:r w:rsidR="00443151">
        <w:rPr>
          <w:rFonts w:ascii="Arial" w:hAnsi="Arial" w:cs="Arial"/>
          <w:color w:val="000000" w:themeColor="text1"/>
          <w:shd w:val="clear" w:color="auto" w:fill="FFFFFF"/>
        </w:rPr>
        <w:t xml:space="preserve"> in the control treatment</w:t>
      </w:r>
      <w:r w:rsidR="000D79B2">
        <w:rPr>
          <w:rFonts w:ascii="Arial" w:hAnsi="Arial" w:cs="Arial"/>
          <w:color w:val="000000" w:themeColor="text1"/>
          <w:shd w:val="clear" w:color="auto" w:fill="FFFFFF"/>
        </w:rPr>
        <w:t xml:space="preserve"> between mineral N-pools and </w:t>
      </w:r>
      <w:r w:rsidR="000231AE">
        <w:rPr>
          <w:rFonts w:ascii="Arial" w:hAnsi="Arial" w:cs="Arial"/>
          <w:color w:val="000000" w:themeColor="text1"/>
          <w:shd w:val="clear" w:color="auto" w:fill="FFFFFF"/>
        </w:rPr>
        <w:t xml:space="preserve">the abundances and diversity of </w:t>
      </w:r>
      <w:r w:rsidR="000D79B2">
        <w:rPr>
          <w:rFonts w:ascii="Arial" w:hAnsi="Arial" w:cs="Arial"/>
          <w:color w:val="000000" w:themeColor="text1"/>
          <w:shd w:val="clear" w:color="auto" w:fill="FFFFFF"/>
        </w:rPr>
        <w:t xml:space="preserve">AOA or comammox </w:t>
      </w:r>
      <w:r w:rsidR="00F564F2">
        <w:rPr>
          <w:rFonts w:ascii="Arial" w:hAnsi="Arial" w:cs="Arial"/>
          <w:color w:val="000000" w:themeColor="text1"/>
          <w:shd w:val="clear" w:color="auto" w:fill="FFFFFF"/>
        </w:rPr>
        <w:t>compared to</w:t>
      </w:r>
      <w:r w:rsidR="000D79B2">
        <w:rPr>
          <w:rFonts w:ascii="Arial" w:hAnsi="Arial" w:cs="Arial"/>
          <w:color w:val="000000" w:themeColor="text1"/>
          <w:shd w:val="clear" w:color="auto" w:fill="FFFFFF"/>
        </w:rPr>
        <w:t xml:space="preserve"> AOB. </w:t>
      </w:r>
      <w:r w:rsidR="00443151">
        <w:rPr>
          <w:rFonts w:ascii="Arial" w:hAnsi="Arial" w:cs="Arial"/>
          <w:color w:val="000000" w:themeColor="text1"/>
          <w:shd w:val="clear" w:color="auto" w:fill="FFFFFF"/>
        </w:rPr>
        <w:t>This</w:t>
      </w:r>
      <w:r w:rsidR="00443151" w:rsidRPr="00443151">
        <w:rPr>
          <w:rFonts w:ascii="Arial" w:hAnsi="Arial" w:cs="Arial"/>
          <w:color w:val="000000" w:themeColor="text1"/>
          <w:shd w:val="clear" w:color="auto" w:fill="FFFFFF"/>
        </w:rPr>
        <w:t xml:space="preserve"> suggest</w:t>
      </w:r>
      <w:r w:rsidR="00443151">
        <w:rPr>
          <w:rFonts w:ascii="Arial" w:hAnsi="Arial" w:cs="Arial"/>
          <w:color w:val="000000" w:themeColor="text1"/>
          <w:shd w:val="clear" w:color="auto" w:fill="FFFFFF"/>
        </w:rPr>
        <w:t xml:space="preserve">s </w:t>
      </w:r>
      <w:r w:rsidR="00443151" w:rsidRPr="00443151">
        <w:rPr>
          <w:rFonts w:ascii="Arial" w:hAnsi="Arial" w:cs="Arial"/>
          <w:color w:val="000000" w:themeColor="text1"/>
          <w:shd w:val="clear" w:color="auto" w:fill="FFFFFF"/>
        </w:rPr>
        <w:t xml:space="preserve">that </w:t>
      </w:r>
      <w:r w:rsidR="00443151">
        <w:rPr>
          <w:rFonts w:ascii="Arial" w:hAnsi="Arial" w:cs="Arial"/>
          <w:color w:val="000000" w:themeColor="text1"/>
          <w:shd w:val="clear" w:color="auto" w:fill="FFFFFF"/>
        </w:rPr>
        <w:t xml:space="preserve">AOA and comammox rather than </w:t>
      </w:r>
      <w:r w:rsidR="00443151" w:rsidRPr="00443151">
        <w:rPr>
          <w:rFonts w:ascii="Arial" w:hAnsi="Arial" w:cs="Arial"/>
          <w:color w:val="000000" w:themeColor="text1"/>
          <w:shd w:val="clear" w:color="auto" w:fill="FFFFFF"/>
        </w:rPr>
        <w:t xml:space="preserve">AOB </w:t>
      </w:r>
      <w:r w:rsidR="000320EB">
        <w:rPr>
          <w:rFonts w:ascii="Arial" w:hAnsi="Arial" w:cs="Arial"/>
          <w:color w:val="000000" w:themeColor="text1"/>
          <w:shd w:val="clear" w:color="auto" w:fill="FFFFFF"/>
        </w:rPr>
        <w:t>were</w:t>
      </w:r>
      <w:r w:rsidR="000320EB" w:rsidRPr="00443151">
        <w:rPr>
          <w:rFonts w:ascii="Arial" w:hAnsi="Arial" w:cs="Arial"/>
          <w:color w:val="000000" w:themeColor="text1"/>
          <w:shd w:val="clear" w:color="auto" w:fill="FFFFFF"/>
        </w:rPr>
        <w:t xml:space="preserve"> </w:t>
      </w:r>
      <w:r w:rsidR="000231AE">
        <w:rPr>
          <w:rFonts w:ascii="Arial" w:hAnsi="Arial" w:cs="Arial"/>
          <w:color w:val="000000" w:themeColor="text1"/>
          <w:shd w:val="clear" w:color="auto" w:fill="FFFFFF"/>
        </w:rPr>
        <w:t xml:space="preserve">playing an important role in the fate of the mineral N pools in the studied </w:t>
      </w:r>
      <w:r w:rsidR="000320EB">
        <w:rPr>
          <w:rFonts w:ascii="Arial" w:hAnsi="Arial" w:cs="Arial"/>
          <w:color w:val="000000" w:themeColor="text1"/>
          <w:shd w:val="clear" w:color="auto" w:fill="FFFFFF"/>
        </w:rPr>
        <w:t xml:space="preserve">cropping </w:t>
      </w:r>
      <w:r w:rsidR="000231AE">
        <w:rPr>
          <w:rFonts w:ascii="Arial" w:hAnsi="Arial" w:cs="Arial"/>
          <w:color w:val="000000" w:themeColor="text1"/>
          <w:shd w:val="clear" w:color="auto" w:fill="FFFFFF"/>
        </w:rPr>
        <w:t>systems</w:t>
      </w:r>
      <w:r w:rsidR="00443151">
        <w:rPr>
          <w:rFonts w:ascii="Arial" w:hAnsi="Arial" w:cs="Arial"/>
          <w:color w:val="000000" w:themeColor="text1"/>
          <w:shd w:val="clear" w:color="auto" w:fill="FFFFFF"/>
        </w:rPr>
        <w:t>.</w:t>
      </w:r>
      <w:r w:rsidR="0037651C">
        <w:rPr>
          <w:rFonts w:ascii="Arial" w:hAnsi="Arial" w:cs="Arial"/>
          <w:color w:val="000000" w:themeColor="text1"/>
          <w:shd w:val="clear" w:color="auto" w:fill="FFFFFF"/>
        </w:rPr>
        <w:t xml:space="preserve"> </w:t>
      </w:r>
      <w:r w:rsidR="000320EB">
        <w:rPr>
          <w:rFonts w:ascii="Arial" w:hAnsi="Arial" w:cs="Arial"/>
          <w:color w:val="000000" w:themeColor="text1"/>
          <w:shd w:val="clear" w:color="auto" w:fill="FFFFFF"/>
        </w:rPr>
        <w:t>In line with our findings,</w:t>
      </w:r>
      <w:ins w:id="653" w:author="Ari Fina Bintarti" w:date="2024-05-24T16:24:00Z">
        <w:r w:rsidR="004B5D95">
          <w:rPr>
            <w:rFonts w:ascii="Arial" w:hAnsi="Arial" w:cs="Arial"/>
            <w:color w:val="000000" w:themeColor="text1"/>
            <w:shd w:val="clear" w:color="auto" w:fill="FFFFFF"/>
          </w:rPr>
          <w:t xml:space="preserve"> Ouyang et al.</w:t>
        </w:r>
      </w:ins>
      <w:ins w:id="654" w:author="Ari Fina Bintarti" w:date="2024-05-24T16:23:00Z">
        <w:r w:rsidR="004B5D95">
          <w:rPr>
            <w:rFonts w:ascii="Arial" w:hAnsi="Arial" w:cs="Arial"/>
            <w:color w:val="000000" w:themeColor="text1"/>
            <w:shd w:val="clear" w:color="auto" w:fill="FFFFFF"/>
          </w:rPr>
          <w:t xml:space="preserve"> </w:t>
        </w:r>
      </w:ins>
      <w:r w:rsidR="004B5D95">
        <w:rPr>
          <w:rFonts w:ascii="Arial" w:hAnsi="Arial" w:cs="Arial"/>
          <w:color w:val="000000" w:themeColor="text1"/>
          <w:shd w:val="clear" w:color="auto" w:fill="FFFFFF"/>
        </w:rPr>
        <w:fldChar w:fldCharType="begin"/>
      </w:r>
      <w:r w:rsidR="004B5D95">
        <w:rPr>
          <w:rFonts w:ascii="Arial" w:hAnsi="Arial" w:cs="Arial"/>
          <w:color w:val="000000" w:themeColor="text1"/>
          <w:shd w:val="clear" w:color="auto" w:fill="FFFFFF"/>
        </w:rPr>
        <w:instrText xml:space="preserve"> ADDIN ZOTERO_ITEM CSL_CITATION {"citationID":"GAGf7lJO","properties":{"formattedCitation":"(2016)","plainCitation":"(2016)","noteIndex":0},"citationItems":[{"id":862,"uris":["http://zotero.org/users/local/4LgJUJlW/items/4UHLI93M"],"itemData":{"id":862,"type":"article-journal","abstract":"In the majority of agricultural soils, ammonium (NH4+) is rapidly converted to nitrate (NO3−) in the biological ammonia and nitrite oxidation processes known as nitrification. The often rate-limiting step of ammonia oxidation to nitrite is mediated by ammonia oxidizing bacteria (AOB) and ammonia oxidizing archaea (AOA). The response of AOA and AOB communities to organic and conventional nitrogen (N) fertilizers, and their relative contributions to the nitrification process were examined for an agricultural silage corn system using a randomized block design with 4 N treatments: control (no additional N), ammonium sulfate (AS) fertilizer at 100 and 200 kg N ha−1, and steer-waste compost (200 kg total N ha−1) over four seasons. DNA was extracted from the soil, and real-time PCR and 454-pyrosequencing were used to evaluate the quantity and diversity of the amoA gene which encodes subunit A of ammonia monooxygenase. Soil pH, nitrate pools, and nitrification potentials were influenced by ammonium and organic fertilizers after the first fertilization, while changes in AOB abundance and community structure were not apparent until after the second fertilization or later. The abundance of AOA was always greater than AOB but was unaffected by N treatments. In contrast, AOB abundance and community structure were changed significantly by ammonium fertilizers. Specific inhibitors of nitrification were used to evaluate the relative contribution of AOA and AOB to nitrification. We found that AOB dominantly contributed to potential nitrification activity determined at 1 mM ammonium in soil slurries and nitrification potential activity was higher in soils treated with ammonium fertilizers relative to control soils. However, AOA dominated gross nitrification activity in moist soils. Our result suggests that AOB activity and community are more responsive to ammonium fertilizers than AOA, but that in situ nitrification rate is controlled by ammonium availability in this agricultural soil. Understanding this response of AOA and AOB to N fertilizers may contribute to improving strategies for the management of nitrate production in agricultural soils.","container-title":"Soil Biology and Biochemistry","DOI":"10.1016/j.soilbio.2016.01.012","ISSN":"0038-0717","journalAbbreviation":"Soil Biology and Biochemistry","page":"4-15","source":"ScienceDirect","title":"Ammonia-oxidizing bacteria are more responsive than archaea to nitrogen source in an agricultural soil","volume":"96","author":[{"family":"Ouyang","given":"Yang"},{"family":"Norton","given":"Jeanette M."},{"family":"Stark","given":"John M."},{"family":"Reeve","given":"Jennifer R."},{"family":"Habteselassie","given":"Mussie Y."}],"issued":{"date-parts":[["2016",5,1]]}},"label":"page","suppress-author":true}],"schema":"https://github.com/citation-style-language/schema/raw/master/csl-citation.json"} </w:instrText>
      </w:r>
      <w:r w:rsidR="004B5D95">
        <w:rPr>
          <w:rFonts w:ascii="Arial" w:hAnsi="Arial" w:cs="Arial"/>
          <w:color w:val="000000" w:themeColor="text1"/>
          <w:shd w:val="clear" w:color="auto" w:fill="FFFFFF"/>
        </w:rPr>
        <w:fldChar w:fldCharType="separate"/>
      </w:r>
      <w:r w:rsidR="004B5D95">
        <w:rPr>
          <w:rFonts w:ascii="Arial" w:hAnsi="Arial" w:cs="Arial"/>
          <w:noProof/>
          <w:color w:val="000000" w:themeColor="text1"/>
          <w:shd w:val="clear" w:color="auto" w:fill="FFFFFF"/>
        </w:rPr>
        <w:t>(2016)</w:t>
      </w:r>
      <w:r w:rsidR="004B5D95">
        <w:rPr>
          <w:rFonts w:ascii="Arial" w:hAnsi="Arial" w:cs="Arial"/>
          <w:color w:val="000000" w:themeColor="text1"/>
          <w:shd w:val="clear" w:color="auto" w:fill="FFFFFF"/>
        </w:rPr>
        <w:fldChar w:fldCharType="end"/>
      </w:r>
      <w:r w:rsidR="000320EB">
        <w:rPr>
          <w:rFonts w:ascii="Arial" w:hAnsi="Arial" w:cs="Arial"/>
          <w:color w:val="000000" w:themeColor="text1"/>
          <w:shd w:val="clear" w:color="auto" w:fill="FFFFFF"/>
        </w:rPr>
        <w:t xml:space="preserve"> </w:t>
      </w:r>
      <w:del w:id="655" w:author="Ari Fina Bintarti" w:date="2024-05-24T16:24:00Z">
        <w:r w:rsidR="000320EB" w:rsidDel="004B5D95">
          <w:rPr>
            <w:rFonts w:ascii="Arial" w:hAnsi="Arial" w:cs="Arial"/>
            <w:color w:val="000000" w:themeColor="text1"/>
            <w:shd w:val="clear" w:color="auto" w:fill="FFFFFF"/>
          </w:rPr>
          <w:delText xml:space="preserve">Ouyang </w:delText>
        </w:r>
      </w:del>
      <w:r w:rsidR="000320EB">
        <w:rPr>
          <w:rFonts w:ascii="Arial" w:hAnsi="Arial" w:cs="Arial"/>
          <w:color w:val="000000" w:themeColor="text1"/>
          <w:shd w:val="clear" w:color="auto" w:fill="FFFFFF"/>
        </w:rPr>
        <w:t xml:space="preserve">found that </w:t>
      </w:r>
      <w:r w:rsidR="000320EB" w:rsidRPr="00EB1F4F">
        <w:rPr>
          <w:rFonts w:ascii="Arial" w:hAnsi="Arial" w:cs="Arial"/>
          <w:color w:val="000000" w:themeColor="text1"/>
          <w:shd w:val="clear" w:color="auto" w:fill="FFFFFF"/>
        </w:rPr>
        <w:t xml:space="preserve">AOA dominated gross nitrification activity in </w:t>
      </w:r>
      <w:r w:rsidR="000320EB">
        <w:rPr>
          <w:rFonts w:ascii="Arial" w:hAnsi="Arial" w:cs="Arial"/>
          <w:color w:val="000000" w:themeColor="text1"/>
          <w:shd w:val="clear" w:color="auto" w:fill="FFFFFF"/>
        </w:rPr>
        <w:t xml:space="preserve">agricultural </w:t>
      </w:r>
      <w:r w:rsidR="000320EB" w:rsidRPr="00EB1F4F">
        <w:rPr>
          <w:rFonts w:ascii="Arial" w:hAnsi="Arial" w:cs="Arial"/>
          <w:color w:val="000000" w:themeColor="text1"/>
          <w:shd w:val="clear" w:color="auto" w:fill="FFFFFF"/>
        </w:rPr>
        <w:t>moist soils</w:t>
      </w:r>
      <w:del w:id="656" w:author="Ari Fina Bintarti" w:date="2024-05-24T16:24:00Z">
        <w:r w:rsidR="000320EB" w:rsidDel="00643D85">
          <w:rPr>
            <w:rFonts w:ascii="Arial" w:hAnsi="Arial" w:cs="Arial"/>
            <w:color w:val="000000" w:themeColor="text1"/>
            <w:shd w:val="clear" w:color="auto" w:fill="FFFFFF"/>
          </w:rPr>
          <w:delText xml:space="preserve"> (</w:delText>
        </w:r>
        <w:r w:rsidDel="00643D85">
          <w:fldChar w:fldCharType="begin"/>
        </w:r>
        <w:r w:rsidDel="00643D85">
          <w:delInstrText>HYPERLINK "http://dx.doi.org/10.1016/j.soilbio.2016.01.012"</w:delInstrText>
        </w:r>
        <w:r w:rsidDel="00643D85">
          <w:fldChar w:fldCharType="separate"/>
        </w:r>
        <w:r w:rsidR="000320EB" w:rsidRPr="006B2C4A" w:rsidDel="00643D85">
          <w:rPr>
            <w:rFonts w:ascii="Arial" w:hAnsi="Arial" w:cs="Arial"/>
            <w:color w:val="000000" w:themeColor="text1"/>
            <w:shd w:val="clear" w:color="auto" w:fill="FFFFFF"/>
          </w:rPr>
          <w:delText>http://dx.doi.org/10.1016/j.soilbio.2016.01.012</w:delText>
        </w:r>
        <w:r w:rsidDel="00643D85">
          <w:rPr>
            <w:rFonts w:ascii="Arial" w:hAnsi="Arial" w:cs="Arial"/>
            <w:color w:val="000000" w:themeColor="text1"/>
            <w:shd w:val="clear" w:color="auto" w:fill="FFFFFF"/>
          </w:rPr>
          <w:fldChar w:fldCharType="end"/>
        </w:r>
        <w:r w:rsidR="000320EB" w:rsidRPr="006B2C4A" w:rsidDel="00643D85">
          <w:rPr>
            <w:rFonts w:ascii="Arial" w:hAnsi="Arial" w:cs="Arial"/>
            <w:color w:val="000000" w:themeColor="text1"/>
            <w:shd w:val="clear" w:color="auto" w:fill="FFFFFF"/>
          </w:rPr>
          <w:delText>)</w:delText>
        </w:r>
      </w:del>
      <w:r w:rsidR="000320EB" w:rsidRPr="006B2C4A">
        <w:rPr>
          <w:rFonts w:ascii="Arial" w:hAnsi="Arial" w:cs="Arial"/>
          <w:color w:val="000000" w:themeColor="text1"/>
          <w:shd w:val="clear" w:color="auto" w:fill="FFFFFF"/>
        </w:rPr>
        <w:t xml:space="preserve">. </w:t>
      </w:r>
      <w:r w:rsidR="000320EB">
        <w:rPr>
          <w:rFonts w:ascii="Arial" w:hAnsi="Arial" w:cs="Arial"/>
          <w:color w:val="000000" w:themeColor="text1"/>
          <w:shd w:val="clear" w:color="auto" w:fill="FFFFFF"/>
        </w:rPr>
        <w:t>However, t</w:t>
      </w:r>
      <w:r w:rsidR="0037651C">
        <w:rPr>
          <w:rFonts w:ascii="Arial" w:hAnsi="Arial" w:cs="Arial"/>
          <w:color w:val="000000" w:themeColor="text1"/>
          <w:shd w:val="clear" w:color="auto" w:fill="FFFFFF"/>
        </w:rPr>
        <w:t>he contribution of the different AO groups to nitrification remains controversial</w:t>
      </w:r>
      <w:r w:rsidR="000320EB">
        <w:rPr>
          <w:rFonts w:ascii="Arial" w:hAnsi="Arial" w:cs="Arial"/>
          <w:color w:val="000000" w:themeColor="text1"/>
          <w:shd w:val="clear" w:color="auto" w:fill="FFFFFF"/>
        </w:rPr>
        <w:t xml:space="preserve"> </w:t>
      </w:r>
      <w:r w:rsidR="00643D85">
        <w:rPr>
          <w:rFonts w:ascii="Arial" w:hAnsi="Arial" w:cs="Arial"/>
          <w:color w:val="000000" w:themeColor="text1"/>
          <w:shd w:val="clear" w:color="auto" w:fill="FFFFFF"/>
        </w:rPr>
        <w:fldChar w:fldCharType="begin"/>
      </w:r>
      <w:r w:rsidR="00643D85">
        <w:rPr>
          <w:rFonts w:ascii="Arial" w:hAnsi="Arial" w:cs="Arial"/>
          <w:color w:val="000000" w:themeColor="text1"/>
          <w:shd w:val="clear" w:color="auto" w:fill="FFFFFF"/>
        </w:rPr>
        <w:instrText xml:space="preserve"> ADDIN ZOTERO_ITEM CSL_CITATION {"citationID":"jv1GfuaN","properties":{"formattedCitation":"(Yu et al., 2023)","plainCitation":"(Yu et al., 2023)","noteIndex":0},"citationItems":[{"id":864,"uris":["http://zotero.org/users/local/4LgJUJlW/items/RJGARLZM"],"itemData":{"id":864,"type":"article-journal","abstract":"This study investigated the abundance of comammox bacteria and canonical ammonia-oxidizing bacteria (AOB) and archaea (AOA), and their relative contribution to nitrification along a chronosequence of deglaciated forelands. The results showed that nitrification related gene abundance tended to increase with glacier retreat, with comammox bacteria and AOA appearing to be the most critical drivers for soil nitrification rates. These findings provide new evidence for the presence of comammox bacteria in glacier forelands and enhance our understanding of the niche differentiation of canonical nitrifier and comammox bacteria.","container-title":"Geoderma","DOI":"10.1016/j.geoderma.2023.116711","ISSN":"0016-7061","journalAbbreviation":"Geoderma","page":"116711","source":"ScienceDirect","title":"Comammox bacteria and ammonia oxidizing archaea are major drivers of nitrification in glacier forelands","volume":"440","author":[{"family":"Yu","given":"Hanxia"},{"family":"Shen","given":"Jupei"},{"family":"Zeng","given":"Jun"},{"family":"Hu","given":"Hang-Wei"},{"family":"Pendall","given":"Elise"},{"family":"Xiao","given":"Haoyan"},{"family":"Liu","given":"Zikai"},{"family":"Zhang","given":"Hui"},{"family":"Di","given":"Hong J."},{"family":"Li","given":"Zhongqin"},{"family":"He","given":"Ji-Zheng"}],"issued":{"date-parts":[["2023",12,1]]}}}],"schema":"https://github.com/citation-style-language/schema/raw/master/csl-citation.json"} </w:instrText>
      </w:r>
      <w:r w:rsidR="00643D85">
        <w:rPr>
          <w:rFonts w:ascii="Arial" w:hAnsi="Arial" w:cs="Arial"/>
          <w:color w:val="000000" w:themeColor="text1"/>
          <w:shd w:val="clear" w:color="auto" w:fill="FFFFFF"/>
        </w:rPr>
        <w:fldChar w:fldCharType="separate"/>
      </w:r>
      <w:r w:rsidR="00643D85">
        <w:rPr>
          <w:rFonts w:ascii="Arial" w:hAnsi="Arial" w:cs="Arial"/>
          <w:noProof/>
          <w:color w:val="000000" w:themeColor="text1"/>
          <w:shd w:val="clear" w:color="auto" w:fill="FFFFFF"/>
        </w:rPr>
        <w:t>(Yu et al., 2023)</w:t>
      </w:r>
      <w:r w:rsidR="00643D85">
        <w:rPr>
          <w:rFonts w:ascii="Arial" w:hAnsi="Arial" w:cs="Arial"/>
          <w:color w:val="000000" w:themeColor="text1"/>
          <w:shd w:val="clear" w:color="auto" w:fill="FFFFFF"/>
        </w:rPr>
        <w:fldChar w:fldCharType="end"/>
      </w:r>
      <w:ins w:id="657" w:author="Ari Fina Bintarti" w:date="2024-05-24T16:26:00Z">
        <w:r w:rsidR="00643D85">
          <w:rPr>
            <w:rFonts w:ascii="Arial" w:hAnsi="Arial" w:cs="Arial"/>
            <w:color w:val="000000" w:themeColor="text1"/>
            <w:shd w:val="clear" w:color="auto" w:fill="FFFFFF"/>
          </w:rPr>
          <w:t>.</w:t>
        </w:r>
      </w:ins>
      <w:del w:id="658" w:author="Ari Fina Bintarti" w:date="2024-05-24T16:26:00Z">
        <w:r w:rsidR="000320EB" w:rsidDel="00643D85">
          <w:rPr>
            <w:rFonts w:ascii="Arial" w:hAnsi="Arial" w:cs="Arial"/>
            <w:color w:val="000000" w:themeColor="text1"/>
            <w:shd w:val="clear" w:color="auto" w:fill="FFFFFF"/>
          </w:rPr>
          <w:delText>(</w:delText>
        </w:r>
        <w:commentRangeStart w:id="659"/>
        <w:r w:rsidR="000320EB" w:rsidDel="00643D85">
          <w:rPr>
            <w:rFonts w:ascii="Arial" w:hAnsi="Arial" w:cs="Arial"/>
            <w:color w:val="000000" w:themeColor="text1"/>
            <w:shd w:val="clear" w:color="auto" w:fill="FFFFFF"/>
          </w:rPr>
          <w:delText>refs</w:delText>
        </w:r>
        <w:commentRangeEnd w:id="659"/>
        <w:r w:rsidR="000320EB" w:rsidDel="00643D85">
          <w:rPr>
            <w:rStyle w:val="CommentReference"/>
          </w:rPr>
          <w:commentReference w:id="659"/>
        </w:r>
        <w:r w:rsidR="000320EB" w:rsidDel="00643D85">
          <w:rPr>
            <w:rFonts w:ascii="Arial" w:hAnsi="Arial" w:cs="Arial"/>
            <w:color w:val="000000" w:themeColor="text1"/>
            <w:shd w:val="clear" w:color="auto" w:fill="FFFFFF"/>
          </w:rPr>
          <w:delText>)</w:delText>
        </w:r>
        <w:r w:rsidR="0037651C" w:rsidDel="00643D85">
          <w:rPr>
            <w:rFonts w:ascii="Arial" w:hAnsi="Arial" w:cs="Arial"/>
            <w:color w:val="000000" w:themeColor="text1"/>
            <w:shd w:val="clear" w:color="auto" w:fill="FFFFFF"/>
          </w:rPr>
          <w:delText>.</w:delText>
        </w:r>
      </w:del>
      <w:r w:rsidR="0037651C">
        <w:rPr>
          <w:rFonts w:ascii="Arial" w:hAnsi="Arial" w:cs="Arial"/>
          <w:color w:val="000000" w:themeColor="text1"/>
          <w:shd w:val="clear" w:color="auto" w:fill="FFFFFF"/>
        </w:rPr>
        <w:t xml:space="preserve"> </w:t>
      </w:r>
      <w:r w:rsidR="00BA5880">
        <w:rPr>
          <w:rFonts w:ascii="Arial" w:hAnsi="Arial" w:cs="Arial"/>
          <w:color w:val="000000" w:themeColor="text1"/>
          <w:shd w:val="clear" w:color="auto" w:fill="FFFFFF"/>
        </w:rPr>
        <w:t>F</w:t>
      </w:r>
      <w:r w:rsidR="000320EB">
        <w:rPr>
          <w:rFonts w:ascii="Arial" w:hAnsi="Arial" w:cs="Arial"/>
          <w:color w:val="000000" w:themeColor="text1"/>
          <w:shd w:val="clear" w:color="auto" w:fill="FFFFFF"/>
        </w:rPr>
        <w:t>or example, u</w:t>
      </w:r>
      <w:r w:rsidR="00434D66">
        <w:rPr>
          <w:rFonts w:ascii="Arial" w:hAnsi="Arial" w:cs="Arial"/>
          <w:color w:val="000000" w:themeColor="text1"/>
          <w:shd w:val="clear" w:color="auto" w:fill="FFFFFF"/>
        </w:rPr>
        <w:t xml:space="preserve">sing </w:t>
      </w:r>
      <w:r w:rsidR="000320EB" w:rsidRPr="0030704A">
        <w:rPr>
          <w:rFonts w:ascii="Arial" w:hAnsi="Arial" w:cs="Arial"/>
          <w:color w:val="000000" w:themeColor="text1"/>
          <w:shd w:val="clear" w:color="auto" w:fill="FFFFFF"/>
          <w:vertAlign w:val="superscript"/>
        </w:rPr>
        <w:t>15</w:t>
      </w:r>
      <w:r w:rsidR="000320EB" w:rsidRPr="000320EB">
        <w:rPr>
          <w:rFonts w:ascii="Arial" w:hAnsi="Arial" w:cs="Arial"/>
          <w:color w:val="000000" w:themeColor="text1"/>
          <w:shd w:val="clear" w:color="auto" w:fill="FFFFFF"/>
        </w:rPr>
        <w:t xml:space="preserve">N-tracers </w:t>
      </w:r>
      <w:r w:rsidR="000320EB">
        <w:rPr>
          <w:rFonts w:ascii="Arial" w:hAnsi="Arial" w:cs="Arial"/>
          <w:color w:val="000000" w:themeColor="text1"/>
          <w:shd w:val="clear" w:color="auto" w:fill="FFFFFF"/>
        </w:rPr>
        <w:t>and AO</w:t>
      </w:r>
      <w:r w:rsidR="00434D66">
        <w:rPr>
          <w:rFonts w:ascii="Arial" w:hAnsi="Arial" w:cs="Arial"/>
          <w:color w:val="000000" w:themeColor="text1"/>
          <w:shd w:val="clear" w:color="auto" w:fill="FFFFFF"/>
        </w:rPr>
        <w:t xml:space="preserve"> inhibitor</w:t>
      </w:r>
      <w:r w:rsidR="000320EB">
        <w:rPr>
          <w:rFonts w:ascii="Arial" w:hAnsi="Arial" w:cs="Arial"/>
          <w:color w:val="000000" w:themeColor="text1"/>
          <w:shd w:val="clear" w:color="auto" w:fill="FFFFFF"/>
        </w:rPr>
        <w:t>s, a recent study</w:t>
      </w:r>
      <w:r w:rsidR="00434D66">
        <w:rPr>
          <w:rFonts w:ascii="Arial" w:hAnsi="Arial" w:cs="Arial"/>
          <w:color w:val="000000" w:themeColor="text1"/>
          <w:shd w:val="clear" w:color="auto" w:fill="FFFFFF"/>
        </w:rPr>
        <w:t xml:space="preserve"> revealed comparable contribution </w:t>
      </w:r>
      <w:r w:rsidR="000320EB">
        <w:rPr>
          <w:rFonts w:ascii="Arial" w:hAnsi="Arial" w:cs="Arial"/>
          <w:color w:val="000000" w:themeColor="text1"/>
          <w:shd w:val="clear" w:color="auto" w:fill="FFFFFF"/>
        </w:rPr>
        <w:t xml:space="preserve">of AOB and AOA to gross nitrification </w:t>
      </w:r>
      <w:r w:rsidR="00434D66">
        <w:rPr>
          <w:rFonts w:ascii="Arial" w:hAnsi="Arial" w:cs="Arial"/>
          <w:color w:val="000000" w:themeColor="text1"/>
          <w:shd w:val="clear" w:color="auto" w:fill="FFFFFF"/>
        </w:rPr>
        <w:t>under low NH</w:t>
      </w:r>
      <w:r w:rsidR="00434D66" w:rsidRPr="0030704A">
        <w:rPr>
          <w:rFonts w:ascii="Arial" w:hAnsi="Arial" w:cs="Arial"/>
          <w:color w:val="000000" w:themeColor="text1"/>
          <w:shd w:val="clear" w:color="auto" w:fill="FFFFFF"/>
          <w:vertAlign w:val="subscript"/>
        </w:rPr>
        <w:t>4</w:t>
      </w:r>
      <w:r w:rsidR="00434D66" w:rsidRPr="0030704A">
        <w:rPr>
          <w:rFonts w:ascii="Arial" w:hAnsi="Arial" w:cs="Arial"/>
          <w:color w:val="000000" w:themeColor="text1"/>
          <w:shd w:val="clear" w:color="auto" w:fill="FFFFFF"/>
          <w:vertAlign w:val="superscript"/>
        </w:rPr>
        <w:t>+</w:t>
      </w:r>
      <w:r w:rsidR="00434D66">
        <w:rPr>
          <w:rFonts w:ascii="Arial" w:hAnsi="Arial" w:cs="Arial"/>
          <w:color w:val="000000" w:themeColor="text1"/>
          <w:shd w:val="clear" w:color="auto" w:fill="FFFFFF"/>
        </w:rPr>
        <w:t>, but AOB showed higher contribution under NH</w:t>
      </w:r>
      <w:r w:rsidR="00434D66" w:rsidRPr="0030704A">
        <w:rPr>
          <w:rFonts w:ascii="Arial" w:hAnsi="Arial" w:cs="Arial"/>
          <w:color w:val="000000" w:themeColor="text1"/>
          <w:shd w:val="clear" w:color="auto" w:fill="FFFFFF"/>
          <w:vertAlign w:val="subscript"/>
        </w:rPr>
        <w:t>4</w:t>
      </w:r>
      <w:r w:rsidR="00434D66" w:rsidRPr="0030704A">
        <w:rPr>
          <w:rFonts w:ascii="Arial" w:hAnsi="Arial" w:cs="Arial"/>
          <w:color w:val="000000" w:themeColor="text1"/>
          <w:shd w:val="clear" w:color="auto" w:fill="FFFFFF"/>
          <w:vertAlign w:val="superscript"/>
        </w:rPr>
        <w:t>+</w:t>
      </w:r>
      <w:r w:rsidR="00434D66">
        <w:rPr>
          <w:rFonts w:ascii="Arial" w:hAnsi="Arial" w:cs="Arial"/>
          <w:color w:val="000000" w:themeColor="text1"/>
          <w:shd w:val="clear" w:color="auto" w:fill="FFFFFF"/>
        </w:rPr>
        <w:t xml:space="preserve">-rich environment </w:t>
      </w:r>
      <w:r w:rsidR="00434D66">
        <w:rPr>
          <w:rFonts w:ascii="Arial" w:hAnsi="Arial" w:cs="Arial"/>
          <w:color w:val="000000" w:themeColor="text1"/>
          <w:shd w:val="clear" w:color="auto" w:fill="FFFFFF"/>
        </w:rPr>
        <w:fldChar w:fldCharType="begin"/>
      </w:r>
      <w:r w:rsidR="00434D66">
        <w:rPr>
          <w:rFonts w:ascii="Arial" w:hAnsi="Arial" w:cs="Arial"/>
          <w:color w:val="000000" w:themeColor="text1"/>
          <w:shd w:val="clear" w:color="auto" w:fill="FFFFFF"/>
        </w:rPr>
        <w:instrText xml:space="preserve"> ADDIN ZOTERO_ITEM CSL_CITATION {"citationID":"GKiw5UIK","properties":{"formattedCitation":"(R\\uc0\\u252{}tting et al., 2021)","plainCitation":"(Rütting et al., 2021)","noteIndex":0},"citationItems":[{"id":844,"uris":["http://zotero.org/users/local/4LgJUJlW/items/GRA2Q23B"],"itemData":{"id":844,"type":"article-journal","abstract":"The first step of autotrophic nitrification is performed by ammonia-oxidizing archaea (AOA) and bacteria (AOB). Recent studies show that their relative contributions are determined by the substrate sources and availability, yet evidence provided by quantification of their respective gross activities in soil is lacking. Here, we conducted a microcosm study with agricultural soil with high (50 μg N g−1) and low (5 μg N g−1) ammonium application, and quantified gross nitrification rates using 15N-tracers. AOA and AOB activities were distinguished using the bacterial inhibitor 1-octyne and acetylene, which inhibits both AOA and AOB. Under low ammonium supply, AOA and AOB contributed equally to gross ammonia oxidation, but AOB outcompeted AOA under higher ammonium supply. These results provide the first direct evidence that substrate availability affects the relative contribution of AOA and AOB to gross nitrification.","container-title":"Soil Biology and Biochemistry","DOI":"10.1016/j.soilbio.2021.108353","ISSN":"0038-0717","journalAbbreviation":"Soil Biology and Biochemistry","page":"108353","source":"ScienceDirect","title":"The contribution of ammonia-oxidizing archaea and bacteria to gross nitrification under different substrate availability","volume":"160","author":[{"family":"Rütting","given":"Tobias"},{"family":"Schleusner","given":"Philipp"},{"family":"Hink","given":"Linda"},{"family":"Prosser","given":"James I."}],"issued":{"date-parts":[["2021",9,1]]}}}],"schema":"https://github.com/citation-style-language/schema/raw/master/csl-citation.json"} </w:instrText>
      </w:r>
      <w:r w:rsidR="00434D66">
        <w:rPr>
          <w:rFonts w:ascii="Arial" w:hAnsi="Arial" w:cs="Arial"/>
          <w:color w:val="000000" w:themeColor="text1"/>
          <w:shd w:val="clear" w:color="auto" w:fill="FFFFFF"/>
        </w:rPr>
        <w:fldChar w:fldCharType="separate"/>
      </w:r>
      <w:r w:rsidR="00434D66" w:rsidRPr="0030704A">
        <w:rPr>
          <w:rFonts w:ascii="Arial" w:hAnsi="Arial" w:cs="Arial"/>
          <w:color w:val="000000" w:themeColor="text1"/>
          <w:shd w:val="clear" w:color="auto" w:fill="FFFFFF"/>
        </w:rPr>
        <w:t>(Rütting et al., 2021)</w:t>
      </w:r>
      <w:r w:rsidR="00434D66">
        <w:rPr>
          <w:rFonts w:ascii="Arial" w:hAnsi="Arial" w:cs="Arial"/>
          <w:color w:val="000000" w:themeColor="text1"/>
          <w:shd w:val="clear" w:color="auto" w:fill="FFFFFF"/>
        </w:rPr>
        <w:fldChar w:fldCharType="end"/>
      </w:r>
      <w:r w:rsidR="00434D66">
        <w:rPr>
          <w:rFonts w:ascii="Arial" w:hAnsi="Arial" w:cs="Arial"/>
          <w:color w:val="000000" w:themeColor="text1"/>
          <w:shd w:val="clear" w:color="auto" w:fill="FFFFFF"/>
        </w:rPr>
        <w:t xml:space="preserve">. </w:t>
      </w:r>
      <w:r w:rsidR="00BA5880">
        <w:rPr>
          <w:rFonts w:ascii="Arial" w:hAnsi="Arial" w:cs="Arial"/>
          <w:color w:val="000000" w:themeColor="text1"/>
          <w:shd w:val="clear" w:color="auto" w:fill="FFFFFF"/>
        </w:rPr>
        <w:t>We also found that t</w:t>
      </w:r>
      <w:r w:rsidR="00090941">
        <w:rPr>
          <w:rFonts w:ascii="Arial" w:hAnsi="Arial" w:cs="Arial"/>
          <w:color w:val="000000" w:themeColor="text1"/>
          <w:shd w:val="clear" w:color="auto" w:fill="FFFFFF"/>
        </w:rPr>
        <w:t xml:space="preserve">he </w:t>
      </w:r>
      <w:r w:rsidR="008C7659">
        <w:rPr>
          <w:rFonts w:ascii="Arial" w:hAnsi="Arial" w:cs="Arial"/>
          <w:color w:val="000000" w:themeColor="text1"/>
          <w:shd w:val="clear" w:color="auto" w:fill="FFFFFF"/>
        </w:rPr>
        <w:t>NH</w:t>
      </w:r>
      <w:r w:rsidR="008C7659" w:rsidRPr="006B2C4A">
        <w:rPr>
          <w:rFonts w:ascii="Arial" w:hAnsi="Arial" w:cs="Arial"/>
          <w:color w:val="000000" w:themeColor="text1"/>
          <w:shd w:val="clear" w:color="auto" w:fill="FFFFFF"/>
          <w:vertAlign w:val="subscript"/>
        </w:rPr>
        <w:t>4</w:t>
      </w:r>
      <w:r w:rsidR="008C7659" w:rsidRPr="006B2C4A">
        <w:rPr>
          <w:rFonts w:ascii="Arial" w:hAnsi="Arial" w:cs="Arial"/>
          <w:color w:val="000000" w:themeColor="text1"/>
          <w:shd w:val="clear" w:color="auto" w:fill="FFFFFF"/>
          <w:vertAlign w:val="superscript"/>
        </w:rPr>
        <w:t>+</w:t>
      </w:r>
      <w:r w:rsidR="008C7659">
        <w:rPr>
          <w:rFonts w:ascii="Arial" w:hAnsi="Arial" w:cs="Arial"/>
          <w:color w:val="000000" w:themeColor="text1"/>
          <w:shd w:val="clear" w:color="auto" w:fill="FFFFFF"/>
        </w:rPr>
        <w:t xml:space="preserve"> </w:t>
      </w:r>
      <w:r w:rsidR="00090941">
        <w:rPr>
          <w:rFonts w:ascii="Arial" w:hAnsi="Arial" w:cs="Arial"/>
          <w:color w:val="000000" w:themeColor="text1"/>
          <w:shd w:val="clear" w:color="auto" w:fill="FFFFFF"/>
        </w:rPr>
        <w:t>pool</w:t>
      </w:r>
      <w:r w:rsidR="000231AE">
        <w:rPr>
          <w:rFonts w:ascii="Arial" w:hAnsi="Arial" w:cs="Arial"/>
          <w:color w:val="000000" w:themeColor="text1"/>
          <w:shd w:val="clear" w:color="auto" w:fill="FFFFFF"/>
        </w:rPr>
        <w:t>s</w:t>
      </w:r>
      <w:r w:rsidR="00090941">
        <w:rPr>
          <w:rFonts w:ascii="Arial" w:hAnsi="Arial" w:cs="Arial"/>
          <w:color w:val="000000" w:themeColor="text1"/>
          <w:shd w:val="clear" w:color="auto" w:fill="FFFFFF"/>
        </w:rPr>
        <w:t xml:space="preserve"> </w:t>
      </w:r>
      <w:r w:rsidR="000231AE">
        <w:rPr>
          <w:rFonts w:ascii="Arial" w:hAnsi="Arial" w:cs="Arial"/>
          <w:color w:val="000000" w:themeColor="text1"/>
          <w:shd w:val="clear" w:color="auto" w:fill="FFFFFF"/>
        </w:rPr>
        <w:t>were</w:t>
      </w:r>
      <w:r w:rsidR="00090941">
        <w:rPr>
          <w:rFonts w:ascii="Arial" w:hAnsi="Arial" w:cs="Arial"/>
          <w:color w:val="000000" w:themeColor="text1"/>
          <w:shd w:val="clear" w:color="auto" w:fill="FFFFFF"/>
        </w:rPr>
        <w:t xml:space="preserve"> negati</w:t>
      </w:r>
      <w:r w:rsidR="005609E8">
        <w:rPr>
          <w:rFonts w:ascii="Arial" w:hAnsi="Arial" w:cs="Arial"/>
          <w:color w:val="000000" w:themeColor="text1"/>
          <w:shd w:val="clear" w:color="auto" w:fill="FFFFFF"/>
        </w:rPr>
        <w:t>vely correla</w:t>
      </w:r>
      <w:r w:rsidR="000231AE">
        <w:rPr>
          <w:rFonts w:ascii="Arial" w:hAnsi="Arial" w:cs="Arial"/>
          <w:color w:val="000000" w:themeColor="text1"/>
          <w:shd w:val="clear" w:color="auto" w:fill="FFFFFF"/>
        </w:rPr>
        <w:t>ted to</w:t>
      </w:r>
      <w:r w:rsidR="00090941">
        <w:rPr>
          <w:rFonts w:ascii="Arial" w:hAnsi="Arial" w:cs="Arial"/>
          <w:color w:val="000000" w:themeColor="text1"/>
          <w:shd w:val="clear" w:color="auto" w:fill="FFFFFF"/>
        </w:rPr>
        <w:t xml:space="preserve"> the alpha diversity of AO</w:t>
      </w:r>
      <w:r w:rsidR="00BA4C3D">
        <w:rPr>
          <w:rFonts w:ascii="Arial" w:hAnsi="Arial" w:cs="Arial"/>
          <w:color w:val="000000" w:themeColor="text1"/>
          <w:shd w:val="clear" w:color="auto" w:fill="FFFFFF"/>
        </w:rPr>
        <w:t>A</w:t>
      </w:r>
      <w:r w:rsidR="000231AE">
        <w:rPr>
          <w:rFonts w:ascii="Arial" w:hAnsi="Arial" w:cs="Arial"/>
          <w:color w:val="000000" w:themeColor="text1"/>
          <w:shd w:val="clear" w:color="auto" w:fill="FFFFFF"/>
        </w:rPr>
        <w:t xml:space="preserve"> and comammox while</w:t>
      </w:r>
      <w:r w:rsidR="00090941">
        <w:rPr>
          <w:rFonts w:ascii="Arial" w:hAnsi="Arial" w:cs="Arial"/>
          <w:color w:val="000000" w:themeColor="text1"/>
          <w:shd w:val="clear" w:color="auto" w:fill="FFFFFF"/>
        </w:rPr>
        <w:t xml:space="preserve"> </w:t>
      </w:r>
      <w:r w:rsidR="000231AE">
        <w:rPr>
          <w:rFonts w:ascii="Arial" w:hAnsi="Arial" w:cs="Arial"/>
          <w:color w:val="000000" w:themeColor="text1"/>
          <w:shd w:val="clear" w:color="auto" w:fill="FFFFFF"/>
        </w:rPr>
        <w:t>being</w:t>
      </w:r>
      <w:r w:rsidR="00090941">
        <w:rPr>
          <w:rFonts w:ascii="Arial" w:hAnsi="Arial" w:cs="Arial"/>
          <w:color w:val="000000" w:themeColor="text1"/>
          <w:shd w:val="clear" w:color="auto" w:fill="FFFFFF"/>
        </w:rPr>
        <w:t xml:space="preserve"> </w:t>
      </w:r>
      <w:r w:rsidR="000231AE">
        <w:rPr>
          <w:rFonts w:ascii="Arial" w:hAnsi="Arial" w:cs="Arial"/>
          <w:color w:val="000000" w:themeColor="text1"/>
          <w:shd w:val="clear" w:color="auto" w:fill="FFFFFF"/>
        </w:rPr>
        <w:t xml:space="preserve">positively correlated to </w:t>
      </w:r>
      <w:r w:rsidR="000231AE">
        <w:rPr>
          <w:rFonts w:ascii="Arial" w:hAnsi="Arial" w:cs="Arial"/>
          <w:color w:val="000000" w:themeColor="text1"/>
          <w:shd w:val="clear" w:color="auto" w:fill="FFFFFF"/>
        </w:rPr>
        <w:lastRenderedPageBreak/>
        <w:t>that of AOB</w:t>
      </w:r>
      <w:r w:rsidR="00916D3E">
        <w:rPr>
          <w:rFonts w:ascii="Arial" w:hAnsi="Arial" w:cs="Arial"/>
          <w:color w:val="000000" w:themeColor="text1"/>
          <w:shd w:val="clear" w:color="auto" w:fill="FFFFFF"/>
        </w:rPr>
        <w:t>, which supports</w:t>
      </w:r>
      <w:r w:rsidR="00BA4C3D">
        <w:rPr>
          <w:rFonts w:ascii="Arial" w:hAnsi="Arial" w:cs="Arial"/>
          <w:color w:val="000000" w:themeColor="text1"/>
          <w:shd w:val="clear" w:color="auto" w:fill="FFFFFF"/>
        </w:rPr>
        <w:t xml:space="preserve"> n</w:t>
      </w:r>
      <w:r w:rsidR="00E63E6C" w:rsidRPr="0030704A">
        <w:rPr>
          <w:rFonts w:ascii="Arial" w:hAnsi="Arial" w:cs="Arial"/>
          <w:color w:val="000000" w:themeColor="text1"/>
          <w:shd w:val="clear" w:color="auto" w:fill="FFFFFF"/>
        </w:rPr>
        <w:t>iche differentiation between AO</w:t>
      </w:r>
      <w:r w:rsidR="00BA4C3D">
        <w:rPr>
          <w:rFonts w:ascii="Arial" w:hAnsi="Arial" w:cs="Arial"/>
          <w:color w:val="000000" w:themeColor="text1"/>
          <w:shd w:val="clear" w:color="auto" w:fill="FFFFFF"/>
        </w:rPr>
        <w:t xml:space="preserve"> groups</w:t>
      </w:r>
      <w:ins w:id="660" w:author="Ari Fina Bintarti" w:date="2024-05-24T16:28:00Z">
        <w:r w:rsidR="00274763">
          <w:rPr>
            <w:rFonts w:ascii="Arial" w:hAnsi="Arial" w:cs="Arial"/>
            <w:color w:val="000000" w:themeColor="text1"/>
            <w:shd w:val="clear" w:color="auto" w:fill="FFFFFF"/>
          </w:rPr>
          <w:t xml:space="preserve"> </w:t>
        </w:r>
      </w:ins>
      <w:r w:rsidR="00274763">
        <w:rPr>
          <w:rFonts w:ascii="Arial" w:hAnsi="Arial" w:cs="Arial"/>
          <w:color w:val="000000" w:themeColor="text1"/>
          <w:shd w:val="clear" w:color="auto" w:fill="FFFFFF"/>
        </w:rPr>
        <w:fldChar w:fldCharType="begin"/>
      </w:r>
      <w:r w:rsidR="00274763">
        <w:rPr>
          <w:rFonts w:ascii="Arial" w:hAnsi="Arial" w:cs="Arial"/>
          <w:color w:val="000000" w:themeColor="text1"/>
          <w:shd w:val="clear" w:color="auto" w:fill="FFFFFF"/>
        </w:rPr>
        <w:instrText xml:space="preserve"> ADDIN ZOTERO_ITEM CSL_CITATION {"citationID":"m6SRmmGz","properties":{"formattedCitation":"(Prosser et al., 2020)","plainCitation":"(Prosser et al., 2020)","noteIndex":0},"citationItems":[{"id":454,"uris":["http://zotero.org/users/local/4LgJUJlW/items/ETWI8LHG"],"itemData":{"id":454,"type":"article-journal","abstract":"Oxidation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274763">
        <w:rPr>
          <w:rFonts w:ascii="Arial" w:hAnsi="Arial" w:cs="Arial"/>
          <w:color w:val="000000" w:themeColor="text1"/>
          <w:shd w:val="clear" w:color="auto" w:fill="FFFFFF"/>
        </w:rPr>
        <w:fldChar w:fldCharType="separate"/>
      </w:r>
      <w:r w:rsidR="00274763">
        <w:rPr>
          <w:rFonts w:ascii="Arial" w:hAnsi="Arial" w:cs="Arial"/>
          <w:noProof/>
          <w:color w:val="000000" w:themeColor="text1"/>
          <w:shd w:val="clear" w:color="auto" w:fill="FFFFFF"/>
        </w:rPr>
        <w:t>(Prosser et al., 2020)</w:t>
      </w:r>
      <w:r w:rsidR="00274763">
        <w:rPr>
          <w:rFonts w:ascii="Arial" w:hAnsi="Arial" w:cs="Arial"/>
          <w:color w:val="000000" w:themeColor="text1"/>
          <w:shd w:val="clear" w:color="auto" w:fill="FFFFFF"/>
        </w:rPr>
        <w:fldChar w:fldCharType="end"/>
      </w:r>
      <w:ins w:id="661" w:author="Ari Fina Bintarti" w:date="2024-05-24T16:28:00Z">
        <w:r w:rsidR="00274763">
          <w:rPr>
            <w:rFonts w:ascii="Arial" w:hAnsi="Arial" w:cs="Arial"/>
            <w:color w:val="000000" w:themeColor="text1"/>
            <w:shd w:val="clear" w:color="auto" w:fill="FFFFFF"/>
          </w:rPr>
          <w:t>.</w:t>
        </w:r>
      </w:ins>
      <w:del w:id="662" w:author="Ari Fina Bintarti" w:date="2024-05-24T16:28:00Z">
        <w:r w:rsidR="00BA4C3D" w:rsidDel="00274763">
          <w:rPr>
            <w:rFonts w:ascii="Arial" w:hAnsi="Arial" w:cs="Arial"/>
            <w:color w:val="000000" w:themeColor="text1"/>
            <w:shd w:val="clear" w:color="auto" w:fill="FFFFFF"/>
          </w:rPr>
          <w:delText xml:space="preserve"> </w:delText>
        </w:r>
        <w:r w:rsidR="00916D3E" w:rsidDel="00274763">
          <w:rPr>
            <w:rFonts w:ascii="Arial" w:hAnsi="Arial" w:cs="Arial"/>
            <w:color w:val="000000" w:themeColor="text1"/>
            <w:shd w:val="clear" w:color="auto" w:fill="FFFFFF"/>
          </w:rPr>
          <w:delText>(</w:delText>
        </w:r>
        <w:commentRangeStart w:id="663"/>
        <w:r w:rsidR="00916D3E" w:rsidDel="00274763">
          <w:rPr>
            <w:rFonts w:ascii="Arial" w:hAnsi="Arial" w:cs="Arial"/>
            <w:color w:val="000000" w:themeColor="text1"/>
            <w:shd w:val="clear" w:color="auto" w:fill="FFFFFF"/>
          </w:rPr>
          <w:delText>Pro</w:delText>
        </w:r>
      </w:del>
      <w:del w:id="664" w:author="Ari Fina Bintarti" w:date="2024-05-24T16:27:00Z">
        <w:r w:rsidR="00916D3E" w:rsidDel="00274763">
          <w:rPr>
            <w:rFonts w:ascii="Arial" w:hAnsi="Arial" w:cs="Arial"/>
            <w:color w:val="000000" w:themeColor="text1"/>
            <w:shd w:val="clear" w:color="auto" w:fill="FFFFFF"/>
          </w:rPr>
          <w:delText>sser</w:delText>
        </w:r>
        <w:commentRangeEnd w:id="663"/>
        <w:r w:rsidR="00916D3E" w:rsidDel="00274763">
          <w:rPr>
            <w:rStyle w:val="CommentReference"/>
          </w:rPr>
          <w:commentReference w:id="663"/>
        </w:r>
        <w:r w:rsidR="00916D3E" w:rsidDel="00274763">
          <w:rPr>
            <w:rFonts w:ascii="Arial" w:hAnsi="Arial" w:cs="Arial"/>
            <w:color w:val="000000" w:themeColor="text1"/>
            <w:shd w:val="clear" w:color="auto" w:fill="FFFFFF"/>
          </w:rPr>
          <w:delText>)</w:delText>
        </w:r>
        <w:r w:rsidR="00B21B25" w:rsidDel="00274763">
          <w:rPr>
            <w:rFonts w:ascii="Arial" w:hAnsi="Arial" w:cs="Arial"/>
            <w:color w:val="000000" w:themeColor="text1"/>
            <w:shd w:val="clear" w:color="auto" w:fill="FFFFFF"/>
          </w:rPr>
          <w:delText>.</w:delText>
        </w:r>
      </w:del>
      <w:r w:rsidR="00916D3E">
        <w:rPr>
          <w:rFonts w:ascii="Arial" w:hAnsi="Arial" w:cs="Arial"/>
          <w:color w:val="000000" w:themeColor="text1"/>
          <w:shd w:val="clear" w:color="auto" w:fill="FFFFFF"/>
        </w:rPr>
        <w:t xml:space="preserve"> </w:t>
      </w:r>
      <w:r w:rsidR="00B21B25">
        <w:rPr>
          <w:rFonts w:ascii="Arial" w:hAnsi="Arial" w:cs="Arial"/>
          <w:color w:val="000000" w:themeColor="text1"/>
          <w:shd w:val="clear" w:color="auto" w:fill="FFFFFF"/>
        </w:rPr>
        <w:t>Thus</w:t>
      </w:r>
      <w:r w:rsidR="00BA4C3D">
        <w:rPr>
          <w:rFonts w:ascii="Arial" w:hAnsi="Arial" w:cs="Arial"/>
          <w:color w:val="000000" w:themeColor="text1"/>
          <w:shd w:val="clear" w:color="auto" w:fill="FFFFFF"/>
        </w:rPr>
        <w:t>,</w:t>
      </w:r>
      <w:r w:rsidR="00BA5880">
        <w:rPr>
          <w:rFonts w:ascii="Arial" w:hAnsi="Arial" w:cs="Arial"/>
          <w:color w:val="000000" w:themeColor="text1"/>
          <w:shd w:val="clear" w:color="auto" w:fill="FFFFFF"/>
        </w:rPr>
        <w:t xml:space="preserve"> </w:t>
      </w:r>
      <w:r w:rsidR="000231AE" w:rsidRPr="0030704A">
        <w:rPr>
          <w:rFonts w:ascii="Arial" w:hAnsi="Arial" w:cs="Arial"/>
          <w:color w:val="000000" w:themeColor="text1"/>
          <w:shd w:val="clear" w:color="auto" w:fill="FFFFFF"/>
        </w:rPr>
        <w:t xml:space="preserve">AOA and comammox </w:t>
      </w:r>
      <w:r w:rsidR="00B21B25">
        <w:rPr>
          <w:rFonts w:ascii="Arial" w:hAnsi="Arial" w:cs="Arial"/>
          <w:color w:val="000000" w:themeColor="text1"/>
          <w:shd w:val="clear" w:color="auto" w:fill="FFFFFF"/>
        </w:rPr>
        <w:t>are described as</w:t>
      </w:r>
      <w:r w:rsidR="00B21B25" w:rsidRPr="0030704A">
        <w:rPr>
          <w:rFonts w:ascii="Arial" w:hAnsi="Arial" w:cs="Arial"/>
          <w:color w:val="000000" w:themeColor="text1"/>
          <w:shd w:val="clear" w:color="auto" w:fill="FFFFFF"/>
        </w:rPr>
        <w:t xml:space="preserve"> </w:t>
      </w:r>
      <w:r w:rsidR="00E63E6C" w:rsidRPr="0030704A">
        <w:rPr>
          <w:rFonts w:ascii="Arial" w:hAnsi="Arial" w:cs="Arial"/>
          <w:color w:val="000000" w:themeColor="text1"/>
          <w:shd w:val="clear" w:color="auto" w:fill="FFFFFF"/>
        </w:rPr>
        <w:t>oligotrophs</w:t>
      </w:r>
      <w:r w:rsidR="003E4FB1">
        <w:rPr>
          <w:rFonts w:ascii="Arial" w:hAnsi="Arial" w:cs="Arial"/>
          <w:color w:val="000000" w:themeColor="text1"/>
          <w:shd w:val="clear" w:color="auto" w:fill="FFFFFF"/>
        </w:rPr>
        <w:t xml:space="preserve"> </w:t>
      </w:r>
      <w:r w:rsidR="003E4FB1">
        <w:rPr>
          <w:rFonts w:ascii="Arial" w:hAnsi="Arial" w:cs="Arial"/>
          <w:color w:val="000000" w:themeColor="text1"/>
          <w:shd w:val="clear" w:color="auto" w:fill="FFFFFF"/>
        </w:rPr>
        <w:fldChar w:fldCharType="begin"/>
      </w:r>
      <w:r w:rsidR="003E4FB1">
        <w:rPr>
          <w:rFonts w:ascii="Arial" w:hAnsi="Arial" w:cs="Arial"/>
          <w:color w:val="000000" w:themeColor="text1"/>
          <w:shd w:val="clear" w:color="auto" w:fill="FFFFFF"/>
        </w:rPr>
        <w:instrText xml:space="preserve"> ADDIN ZOTERO_ITEM CSL_CITATION {"citationID":"4JlC05Po","properties":{"formattedCitation":"(Kits et al., 2017)","plainCitation":"(Kits et al., 2017)","noteIndex":0},"citationItems":[{"id":327,"uris":["http://zotero.org/users/local/4LgJUJlW/items/2CXVZQSA"],"itemData":{"id":327,"type":"article-journal","container-title":"Nature","DOI":"10.1038/nature23679","ISSN":"0028-0836, 1476-4687","issue":"7671","journalAbbreviation":"Nature","language":"en","page":"269-272","source":"DOI.org (Crossref)","title":"Kinetic analysis of a complete nitrifier reveals an oligotrophic lifestyle","volume":"549","author":[{"family":"Kits","given":"K. Dimitri"},{"family":"Sedlacek","given":"Christopher J."},{"family":"Lebedeva","given":"Elena V."},{"family":"Han","given":"Ping"},{"family":"Bulaev","given":"Alexandr"},{"family":"Pjevac","given":"Petra"},{"family":"Daebeler","given":"Anne"},{"family":"Romano","given":"Stefano"},{"family":"Albertsen","given":"Mads"},{"family":"Stein","given":"Lisa Y."},{"family":"Daims","given":"Holger"},{"family":"Wagner","given":"Michael"}],"issued":{"date-parts":[["2017",9,14]]}}}],"schema":"https://github.com/citation-style-language/schema/raw/master/csl-citation.json"} </w:instrText>
      </w:r>
      <w:r w:rsidR="003E4FB1">
        <w:rPr>
          <w:rFonts w:ascii="Arial" w:hAnsi="Arial" w:cs="Arial"/>
          <w:color w:val="000000" w:themeColor="text1"/>
          <w:shd w:val="clear" w:color="auto" w:fill="FFFFFF"/>
        </w:rPr>
        <w:fldChar w:fldCharType="separate"/>
      </w:r>
      <w:r w:rsidR="003E4FB1">
        <w:rPr>
          <w:rFonts w:ascii="Arial" w:hAnsi="Arial" w:cs="Arial"/>
          <w:noProof/>
          <w:color w:val="000000" w:themeColor="text1"/>
          <w:shd w:val="clear" w:color="auto" w:fill="FFFFFF"/>
        </w:rPr>
        <w:t>(Kits et al., 2017)</w:t>
      </w:r>
      <w:r w:rsidR="003E4FB1">
        <w:rPr>
          <w:rFonts w:ascii="Arial" w:hAnsi="Arial" w:cs="Arial"/>
          <w:color w:val="000000" w:themeColor="text1"/>
          <w:shd w:val="clear" w:color="auto" w:fill="FFFFFF"/>
        </w:rPr>
        <w:fldChar w:fldCharType="end"/>
      </w:r>
      <w:r w:rsidR="003E4FB1">
        <w:rPr>
          <w:rFonts w:ascii="Arial" w:hAnsi="Arial" w:cs="Arial"/>
          <w:color w:val="000000" w:themeColor="text1"/>
          <w:shd w:val="clear" w:color="auto" w:fill="FFFFFF"/>
        </w:rPr>
        <w:t xml:space="preserve"> </w:t>
      </w:r>
      <w:r w:rsidR="00E1101B">
        <w:rPr>
          <w:rFonts w:ascii="Arial" w:hAnsi="Arial" w:cs="Arial"/>
          <w:color w:val="000000" w:themeColor="text1"/>
          <w:shd w:val="clear" w:color="auto" w:fill="FFFFFF"/>
        </w:rPr>
        <w:t>with higher NH</w:t>
      </w:r>
      <w:r w:rsidR="00E1101B" w:rsidRPr="00C80CF4">
        <w:rPr>
          <w:rFonts w:ascii="Arial" w:hAnsi="Arial" w:cs="Arial"/>
          <w:color w:val="000000" w:themeColor="text1"/>
          <w:shd w:val="clear" w:color="auto" w:fill="FFFFFF"/>
          <w:vertAlign w:val="subscript"/>
        </w:rPr>
        <w:t>4</w:t>
      </w:r>
      <w:r w:rsidR="00E1101B" w:rsidRPr="00C80CF4">
        <w:rPr>
          <w:rFonts w:ascii="Arial" w:hAnsi="Arial" w:cs="Arial"/>
          <w:color w:val="000000" w:themeColor="text1"/>
          <w:shd w:val="clear" w:color="auto" w:fill="FFFFFF"/>
          <w:vertAlign w:val="superscript"/>
        </w:rPr>
        <w:t>+</w:t>
      </w:r>
      <w:r w:rsidR="00E1101B">
        <w:rPr>
          <w:rFonts w:ascii="Arial" w:hAnsi="Arial" w:cs="Arial"/>
          <w:color w:val="000000" w:themeColor="text1"/>
          <w:shd w:val="clear" w:color="auto" w:fill="FFFFFF"/>
        </w:rPr>
        <w:t xml:space="preserve"> affinity and</w:t>
      </w:r>
      <w:r w:rsidR="003E4FB1">
        <w:rPr>
          <w:rFonts w:ascii="Arial" w:hAnsi="Arial" w:cs="Arial"/>
          <w:color w:val="000000" w:themeColor="text1"/>
          <w:shd w:val="clear" w:color="auto" w:fill="FFFFFF"/>
        </w:rPr>
        <w:t xml:space="preserve"> thrive in </w:t>
      </w:r>
      <w:r w:rsidR="00E1101B">
        <w:rPr>
          <w:rFonts w:ascii="Arial" w:hAnsi="Arial" w:cs="Arial"/>
          <w:color w:val="000000" w:themeColor="text1"/>
          <w:shd w:val="clear" w:color="auto" w:fill="FFFFFF"/>
        </w:rPr>
        <w:t>NH</w:t>
      </w:r>
      <w:r w:rsidR="00E1101B" w:rsidRPr="0030704A">
        <w:rPr>
          <w:rFonts w:ascii="Arial" w:hAnsi="Arial" w:cs="Arial"/>
          <w:color w:val="000000" w:themeColor="text1"/>
          <w:shd w:val="clear" w:color="auto" w:fill="FFFFFF"/>
          <w:vertAlign w:val="subscript"/>
        </w:rPr>
        <w:t>4</w:t>
      </w:r>
      <w:r w:rsidR="00E1101B" w:rsidRPr="0030704A">
        <w:rPr>
          <w:rFonts w:ascii="Arial" w:hAnsi="Arial" w:cs="Arial"/>
          <w:color w:val="000000" w:themeColor="text1"/>
          <w:shd w:val="clear" w:color="auto" w:fill="FFFFFF"/>
          <w:vertAlign w:val="superscript"/>
        </w:rPr>
        <w:t>+</w:t>
      </w:r>
      <w:r w:rsidR="00E1101B">
        <w:rPr>
          <w:rFonts w:ascii="Arial" w:hAnsi="Arial" w:cs="Arial"/>
          <w:color w:val="000000" w:themeColor="text1"/>
          <w:shd w:val="clear" w:color="auto" w:fill="FFFFFF"/>
        </w:rPr>
        <w:t>-poor condition</w:t>
      </w:r>
      <w:r w:rsidR="00DA4A9A">
        <w:rPr>
          <w:rFonts w:ascii="Arial" w:hAnsi="Arial" w:cs="Arial"/>
          <w:color w:val="000000" w:themeColor="text1"/>
          <w:shd w:val="clear" w:color="auto" w:fill="FFFFFF"/>
        </w:rPr>
        <w:t xml:space="preserve"> while</w:t>
      </w:r>
      <w:r w:rsidR="00E1101B">
        <w:rPr>
          <w:rFonts w:ascii="Arial" w:hAnsi="Arial" w:cs="Arial"/>
          <w:color w:val="000000" w:themeColor="text1"/>
          <w:shd w:val="clear" w:color="auto" w:fill="FFFFFF"/>
        </w:rPr>
        <w:t xml:space="preserve"> AOB exhibits copiotroph life-style </w:t>
      </w:r>
      <w:r w:rsidR="008C7659">
        <w:rPr>
          <w:rFonts w:ascii="Arial" w:hAnsi="Arial" w:cs="Arial"/>
          <w:color w:val="000000" w:themeColor="text1"/>
          <w:shd w:val="clear" w:color="auto" w:fill="FFFFFF"/>
        </w:rPr>
        <w:t>and</w:t>
      </w:r>
      <w:r w:rsidR="00E1101B">
        <w:rPr>
          <w:rFonts w:ascii="Arial" w:hAnsi="Arial" w:cs="Arial"/>
          <w:color w:val="000000" w:themeColor="text1"/>
          <w:shd w:val="clear" w:color="auto" w:fill="FFFFFF"/>
        </w:rPr>
        <w:t xml:space="preserve"> are favored in high NH</w:t>
      </w:r>
      <w:r w:rsidR="00E1101B" w:rsidRPr="00C80CF4">
        <w:rPr>
          <w:rFonts w:ascii="Arial" w:hAnsi="Arial" w:cs="Arial"/>
          <w:color w:val="000000" w:themeColor="text1"/>
          <w:shd w:val="clear" w:color="auto" w:fill="FFFFFF"/>
          <w:vertAlign w:val="subscript"/>
        </w:rPr>
        <w:t>4</w:t>
      </w:r>
      <w:r w:rsidR="00E1101B" w:rsidRPr="00C80CF4">
        <w:rPr>
          <w:rFonts w:ascii="Arial" w:hAnsi="Arial" w:cs="Arial"/>
          <w:color w:val="000000" w:themeColor="text1"/>
          <w:shd w:val="clear" w:color="auto" w:fill="FFFFFF"/>
          <w:vertAlign w:val="superscript"/>
        </w:rPr>
        <w:t>+</w:t>
      </w:r>
      <w:r w:rsidR="00E1101B">
        <w:rPr>
          <w:rFonts w:ascii="Arial" w:hAnsi="Arial" w:cs="Arial"/>
          <w:color w:val="000000" w:themeColor="text1"/>
          <w:shd w:val="clear" w:color="auto" w:fill="FFFFFF"/>
        </w:rPr>
        <w:t xml:space="preserve"> concentration</w:t>
      </w:r>
      <w:r w:rsidR="00981CD7">
        <w:rPr>
          <w:rFonts w:ascii="Arial" w:hAnsi="Arial" w:cs="Arial"/>
          <w:color w:val="000000" w:themeColor="text1"/>
          <w:shd w:val="clear" w:color="auto" w:fill="FFFFFF"/>
        </w:rPr>
        <w:t xml:space="preserve"> </w:t>
      </w:r>
      <w:r w:rsidR="00981CD7">
        <w:rPr>
          <w:rFonts w:ascii="Arial" w:hAnsi="Arial" w:cs="Arial"/>
          <w:color w:val="000000" w:themeColor="text1"/>
          <w:shd w:val="clear" w:color="auto" w:fill="FFFFFF"/>
        </w:rPr>
        <w:fldChar w:fldCharType="begin"/>
      </w:r>
      <w:r w:rsidR="00981CD7">
        <w:rPr>
          <w:rFonts w:ascii="Arial" w:hAnsi="Arial" w:cs="Arial"/>
          <w:color w:val="000000" w:themeColor="text1"/>
          <w:shd w:val="clear" w:color="auto" w:fill="FFFFFF"/>
        </w:rPr>
        <w:instrText xml:space="preserve"> ADDIN ZOTERO_ITEM CSL_CITATION {"citationID":"tyb0EEk1","properties":{"formattedCitation":"(Verhamme et al., 2011)","plainCitation":"(Verhamme et al., 2011)","noteIndex":0},"citationItems":[{"id":804,"uris":["http://zotero.org/users/local/4LgJUJlW/items/5EPGGA3B"],"itemData":{"id":804,"type":"article-journal","abstract":"The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981CD7">
        <w:rPr>
          <w:rFonts w:ascii="Arial" w:hAnsi="Arial" w:cs="Arial"/>
          <w:color w:val="000000" w:themeColor="text1"/>
          <w:shd w:val="clear" w:color="auto" w:fill="FFFFFF"/>
        </w:rPr>
        <w:fldChar w:fldCharType="separate"/>
      </w:r>
      <w:r w:rsidR="00981CD7">
        <w:rPr>
          <w:rFonts w:ascii="Arial" w:hAnsi="Arial" w:cs="Arial"/>
          <w:noProof/>
          <w:color w:val="000000" w:themeColor="text1"/>
          <w:shd w:val="clear" w:color="auto" w:fill="FFFFFF"/>
        </w:rPr>
        <w:t>(Verhamme et al., 2011)</w:t>
      </w:r>
      <w:r w:rsidR="00981CD7">
        <w:rPr>
          <w:rFonts w:ascii="Arial" w:hAnsi="Arial" w:cs="Arial"/>
          <w:color w:val="000000" w:themeColor="text1"/>
          <w:shd w:val="clear" w:color="auto" w:fill="FFFFFF"/>
        </w:rPr>
        <w:fldChar w:fldCharType="end"/>
      </w:r>
      <w:r w:rsidR="00E1101B">
        <w:rPr>
          <w:rFonts w:ascii="Arial" w:hAnsi="Arial" w:cs="Arial"/>
          <w:color w:val="000000" w:themeColor="text1"/>
          <w:shd w:val="clear" w:color="auto" w:fill="FFFFFF"/>
        </w:rPr>
        <w:t>.</w:t>
      </w:r>
    </w:p>
    <w:p w14:paraId="76B742C1" w14:textId="77777777" w:rsidR="00D758ED" w:rsidRDefault="00D758ED">
      <w:pPr>
        <w:spacing w:line="480" w:lineRule="auto"/>
        <w:ind w:firstLine="360"/>
        <w:jc w:val="both"/>
        <w:rPr>
          <w:ins w:id="665" w:author="Ari Fina Bintarti" w:date="2024-05-24T10:07:00Z"/>
          <w:rFonts w:ascii="Arial" w:hAnsi="Arial" w:cs="Arial"/>
          <w:color w:val="000000" w:themeColor="text1"/>
          <w:shd w:val="clear" w:color="auto" w:fill="FFFFFF"/>
        </w:rPr>
        <w:pPrChange w:id="666" w:author="Ari Fina Bintarti" w:date="2024-05-24T10:06:00Z">
          <w:pPr>
            <w:spacing w:line="480" w:lineRule="auto"/>
            <w:jc w:val="both"/>
          </w:pPr>
        </w:pPrChange>
      </w:pPr>
    </w:p>
    <w:p w14:paraId="6EB8BC0F" w14:textId="21E3FD45" w:rsidR="00810D9E" w:rsidRDefault="00845B00" w:rsidP="00D758ED">
      <w:pPr>
        <w:spacing w:line="480" w:lineRule="auto"/>
        <w:ind w:firstLine="360"/>
        <w:jc w:val="both"/>
        <w:rPr>
          <w:ins w:id="667" w:author="Ari Fina Bintarti" w:date="2024-05-24T10:15:00Z"/>
          <w:rFonts w:ascii="Arial" w:hAnsi="Arial" w:cs="Arial"/>
          <w:color w:val="000000" w:themeColor="text1"/>
          <w:shd w:val="clear" w:color="auto" w:fill="FFFFFF"/>
        </w:rPr>
      </w:pPr>
      <w:r>
        <w:rPr>
          <w:rFonts w:ascii="Arial" w:hAnsi="Arial" w:cs="Arial"/>
          <w:color w:val="000000" w:themeColor="text1"/>
          <w:shd w:val="clear" w:color="auto" w:fill="FFFFFF"/>
        </w:rPr>
        <w:t>In overall</w:t>
      </w:r>
      <w:r w:rsidR="000D79B2" w:rsidRPr="00BA4C3D">
        <w:rPr>
          <w:rFonts w:ascii="Arial" w:hAnsi="Arial" w:cs="Arial"/>
          <w:color w:val="000000" w:themeColor="text1"/>
          <w:shd w:val="clear" w:color="auto" w:fill="FFFFFF"/>
        </w:rPr>
        <w:t>, we found that drough</w:t>
      </w:r>
      <w:r w:rsidR="000D79B2">
        <w:rPr>
          <w:rFonts w:ascii="Arial" w:hAnsi="Arial" w:cs="Arial"/>
          <w:color w:val="000000" w:themeColor="text1"/>
          <w:shd w:val="clear" w:color="auto" w:fill="FFFFFF"/>
        </w:rPr>
        <w:t>t weakened the</w:t>
      </w:r>
      <w:r w:rsidR="00BA5880">
        <w:rPr>
          <w:rFonts w:ascii="Arial" w:hAnsi="Arial" w:cs="Arial"/>
          <w:color w:val="000000" w:themeColor="text1"/>
          <w:shd w:val="clear" w:color="auto" w:fill="FFFFFF"/>
        </w:rPr>
        <w:t>se</w:t>
      </w:r>
      <w:r w:rsidR="000D79B2">
        <w:rPr>
          <w:rFonts w:ascii="Arial" w:hAnsi="Arial" w:cs="Arial"/>
          <w:color w:val="000000" w:themeColor="text1"/>
          <w:shd w:val="clear" w:color="auto" w:fill="FFFFFF"/>
        </w:rPr>
        <w:t xml:space="preserve"> correlations between N-pools and AO </w:t>
      </w:r>
      <w:r w:rsidR="000231AE">
        <w:rPr>
          <w:rFonts w:ascii="Arial" w:hAnsi="Arial" w:cs="Arial"/>
          <w:color w:val="000000" w:themeColor="text1"/>
          <w:shd w:val="clear" w:color="auto" w:fill="FFFFFF"/>
        </w:rPr>
        <w:t>alpha and beta diversity</w:t>
      </w:r>
      <w:r w:rsidR="000D79B2">
        <w:rPr>
          <w:rFonts w:ascii="Arial" w:hAnsi="Arial" w:cs="Arial"/>
          <w:color w:val="000000" w:themeColor="text1"/>
          <w:shd w:val="clear" w:color="auto" w:fill="FFFFFF"/>
        </w:rPr>
        <w:t xml:space="preserve"> as well as AO abundance</w:t>
      </w:r>
      <w:r w:rsidR="000231AE">
        <w:rPr>
          <w:rFonts w:ascii="Arial" w:hAnsi="Arial" w:cs="Arial"/>
          <w:color w:val="000000" w:themeColor="text1"/>
          <w:shd w:val="clear" w:color="auto" w:fill="FFFFFF"/>
        </w:rPr>
        <w:t>s</w:t>
      </w:r>
      <w:r w:rsidR="000D79B2">
        <w:rPr>
          <w:rFonts w:ascii="Arial" w:hAnsi="Arial" w:cs="Arial"/>
          <w:color w:val="000000" w:themeColor="text1"/>
          <w:shd w:val="clear" w:color="auto" w:fill="FFFFFF"/>
        </w:rPr>
        <w:t>.</w:t>
      </w:r>
      <w:r w:rsidR="000231AE">
        <w:rPr>
          <w:rFonts w:ascii="Arial" w:hAnsi="Arial" w:cs="Arial"/>
          <w:color w:val="000000" w:themeColor="text1"/>
          <w:shd w:val="clear" w:color="auto" w:fill="FFFFFF"/>
        </w:rPr>
        <w:t xml:space="preserve"> </w:t>
      </w:r>
      <w:r w:rsidR="00445154">
        <w:rPr>
          <w:rFonts w:ascii="Arial" w:hAnsi="Arial" w:cs="Arial"/>
          <w:color w:val="000000" w:themeColor="text1"/>
          <w:shd w:val="clear" w:color="auto" w:fill="FFFFFF"/>
        </w:rPr>
        <w:t>This is likely explained by d</w:t>
      </w:r>
      <w:r w:rsidR="00445154" w:rsidRPr="00445154">
        <w:rPr>
          <w:rFonts w:ascii="Arial" w:hAnsi="Arial" w:cs="Arial"/>
          <w:color w:val="000000" w:themeColor="text1"/>
          <w:shd w:val="clear" w:color="auto" w:fill="FFFFFF"/>
        </w:rPr>
        <w:t>rought reduc</w:t>
      </w:r>
      <w:r w:rsidR="00445154">
        <w:rPr>
          <w:rFonts w:ascii="Arial" w:hAnsi="Arial" w:cs="Arial"/>
          <w:color w:val="000000" w:themeColor="text1"/>
          <w:shd w:val="clear" w:color="auto" w:fill="FFFFFF"/>
        </w:rPr>
        <w:t>ing</w:t>
      </w:r>
      <w:r w:rsidR="00445154" w:rsidRPr="00445154">
        <w:rPr>
          <w:rFonts w:ascii="Arial" w:hAnsi="Arial" w:cs="Arial"/>
          <w:color w:val="000000" w:themeColor="text1"/>
          <w:shd w:val="clear" w:color="auto" w:fill="FFFFFF"/>
        </w:rPr>
        <w:t xml:space="preserve"> overall microbial activity</w:t>
      </w:r>
      <w:r w:rsidR="00445154">
        <w:rPr>
          <w:rFonts w:ascii="Arial" w:hAnsi="Arial" w:cs="Arial"/>
          <w:color w:val="000000" w:themeColor="text1"/>
          <w:shd w:val="clear" w:color="auto" w:fill="FFFFFF"/>
        </w:rPr>
        <w:t>, including nitrification, due to a direct physiological stress</w:t>
      </w:r>
      <w:r w:rsidR="007C51DC">
        <w:rPr>
          <w:rFonts w:ascii="Arial" w:hAnsi="Arial" w:cs="Arial"/>
          <w:color w:val="000000" w:themeColor="text1"/>
          <w:shd w:val="clear" w:color="auto" w:fill="FFFFFF"/>
        </w:rPr>
        <w:t xml:space="preserve"> </w:t>
      </w:r>
      <w:r w:rsidR="007C51DC">
        <w:rPr>
          <w:rFonts w:ascii="Arial" w:hAnsi="Arial" w:cs="Arial"/>
          <w:color w:val="000000" w:themeColor="text1"/>
          <w:shd w:val="clear" w:color="auto" w:fill="FFFFFF"/>
        </w:rPr>
        <w:fldChar w:fldCharType="begin"/>
      </w:r>
      <w:r w:rsidR="007C51DC">
        <w:rPr>
          <w:rFonts w:ascii="Arial" w:hAnsi="Arial" w:cs="Arial"/>
          <w:color w:val="000000" w:themeColor="text1"/>
          <w:shd w:val="clear" w:color="auto" w:fill="FFFFFF"/>
        </w:rPr>
        <w:instrText xml:space="preserve"> ADDIN ZOTERO_ITEM CSL_CITATION {"citationID":"XgU8QyL9","properties":{"formattedCitation":"(Schimel,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7C51DC">
        <w:rPr>
          <w:rFonts w:ascii="Arial" w:hAnsi="Arial" w:cs="Arial"/>
          <w:color w:val="000000" w:themeColor="text1"/>
          <w:shd w:val="clear" w:color="auto" w:fill="FFFFFF"/>
        </w:rPr>
        <w:fldChar w:fldCharType="separate"/>
      </w:r>
      <w:r w:rsidR="007C51DC">
        <w:rPr>
          <w:rFonts w:ascii="Arial" w:hAnsi="Arial" w:cs="Arial"/>
          <w:noProof/>
          <w:color w:val="000000" w:themeColor="text1"/>
          <w:shd w:val="clear" w:color="auto" w:fill="FFFFFF"/>
        </w:rPr>
        <w:t>(Schimel, 2018)</w:t>
      </w:r>
      <w:r w:rsidR="007C51DC">
        <w:rPr>
          <w:rFonts w:ascii="Arial" w:hAnsi="Arial" w:cs="Arial"/>
          <w:color w:val="000000" w:themeColor="text1"/>
          <w:shd w:val="clear" w:color="auto" w:fill="FFFFFF"/>
        </w:rPr>
        <w:fldChar w:fldCharType="end"/>
      </w:r>
      <w:r w:rsidR="00445154">
        <w:rPr>
          <w:rFonts w:ascii="Arial" w:hAnsi="Arial" w:cs="Arial"/>
          <w:color w:val="000000" w:themeColor="text1"/>
          <w:shd w:val="clear" w:color="auto" w:fill="FFFFFF"/>
        </w:rPr>
        <w:t xml:space="preserve">. In addition, </w:t>
      </w:r>
      <w:r w:rsidR="00785503">
        <w:rPr>
          <w:rFonts w:ascii="Arial" w:hAnsi="Arial" w:cs="Arial"/>
          <w:color w:val="000000" w:themeColor="text1"/>
          <w:shd w:val="clear" w:color="auto" w:fill="FFFFFF"/>
        </w:rPr>
        <w:t>the relationships between AO communities and NH</w:t>
      </w:r>
      <w:r w:rsidR="00785503" w:rsidRPr="0030704A">
        <w:rPr>
          <w:rFonts w:ascii="Arial" w:hAnsi="Arial" w:cs="Arial"/>
          <w:color w:val="000000" w:themeColor="text1"/>
          <w:shd w:val="clear" w:color="auto" w:fill="FFFFFF"/>
          <w:vertAlign w:val="subscript"/>
        </w:rPr>
        <w:t>4</w:t>
      </w:r>
      <w:r w:rsidR="00785503" w:rsidRPr="0030704A">
        <w:rPr>
          <w:rFonts w:ascii="Arial" w:hAnsi="Arial" w:cs="Arial"/>
          <w:color w:val="000000" w:themeColor="text1"/>
          <w:shd w:val="clear" w:color="auto" w:fill="FFFFFF"/>
          <w:vertAlign w:val="superscript"/>
        </w:rPr>
        <w:t>+</w:t>
      </w:r>
      <w:r w:rsidR="00785503">
        <w:rPr>
          <w:rFonts w:ascii="Arial" w:hAnsi="Arial" w:cs="Arial"/>
          <w:color w:val="000000" w:themeColor="text1"/>
          <w:shd w:val="clear" w:color="auto" w:fill="FFFFFF"/>
        </w:rPr>
        <w:t xml:space="preserve"> pools</w:t>
      </w:r>
      <w:r w:rsidR="00785503" w:rsidRPr="00785503">
        <w:rPr>
          <w:rFonts w:ascii="Arial" w:hAnsi="Arial" w:cs="Arial"/>
          <w:color w:val="000000" w:themeColor="text1"/>
          <w:shd w:val="clear" w:color="auto" w:fill="FFFFFF"/>
        </w:rPr>
        <w:t xml:space="preserve"> </w:t>
      </w:r>
      <w:r w:rsidR="00785503">
        <w:rPr>
          <w:rFonts w:ascii="Arial" w:hAnsi="Arial" w:cs="Arial"/>
          <w:color w:val="000000" w:themeColor="text1"/>
          <w:shd w:val="clear" w:color="auto" w:fill="FFFFFF"/>
        </w:rPr>
        <w:t xml:space="preserve">can also be indirectly affected by drought due to diffusion-driven substrate limitation as shown by the reduction </w:t>
      </w:r>
      <w:r w:rsidR="00785503" w:rsidRPr="00785503">
        <w:rPr>
          <w:rFonts w:ascii="Arial" w:hAnsi="Arial" w:cs="Arial"/>
          <w:color w:val="000000" w:themeColor="text1"/>
          <w:shd w:val="clear" w:color="auto" w:fill="FFFFFF"/>
        </w:rPr>
        <w:t xml:space="preserve">at least 50% in nitrification </w:t>
      </w:r>
      <w:r w:rsidR="00785503">
        <w:rPr>
          <w:rFonts w:ascii="Arial" w:hAnsi="Arial" w:cs="Arial"/>
          <w:color w:val="000000" w:themeColor="text1"/>
          <w:shd w:val="clear" w:color="auto" w:fill="FFFFFF"/>
        </w:rPr>
        <w:t>with lower</w:t>
      </w:r>
      <w:r w:rsidR="00785503" w:rsidRPr="00785503">
        <w:rPr>
          <w:rFonts w:ascii="Arial" w:hAnsi="Arial" w:cs="Arial"/>
          <w:color w:val="000000" w:themeColor="text1"/>
          <w:shd w:val="clear" w:color="auto" w:fill="FFFFFF"/>
        </w:rPr>
        <w:t xml:space="preserve"> water potential </w:t>
      </w:r>
      <w:r w:rsidR="007C51DC">
        <w:rPr>
          <w:rFonts w:ascii="Arial" w:hAnsi="Arial" w:cs="Arial"/>
          <w:color w:val="000000" w:themeColor="text1"/>
          <w:shd w:val="clear" w:color="auto" w:fill="FFFFFF"/>
        </w:rPr>
        <w:fldChar w:fldCharType="begin"/>
      </w:r>
      <w:r w:rsidR="007C51DC">
        <w:rPr>
          <w:rFonts w:ascii="Arial" w:hAnsi="Arial" w:cs="Arial"/>
          <w:color w:val="000000" w:themeColor="text1"/>
          <w:shd w:val="clear" w:color="auto" w:fill="FFFFFF"/>
        </w:rPr>
        <w:instrText xml:space="preserve"> ADDIN ZOTERO_ITEM CSL_CITATION {"citationID":"nuqsyl2n","properties":{"formattedCitation":"(Stark &amp; Firestone, 1995)","plainCitation":"(Stark &amp; Firestone, 1995)","noteIndex":0},"citationItems":[{"id":464,"uris":["http://zotero.org/users/local/4LgJUJlW/items/BVDVTHHN"],"itemData":{"id":464,"type":"article-journal","abstract":"Moisture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7C51DC">
        <w:rPr>
          <w:rFonts w:ascii="Arial" w:hAnsi="Arial" w:cs="Arial"/>
          <w:color w:val="000000" w:themeColor="text1"/>
          <w:shd w:val="clear" w:color="auto" w:fill="FFFFFF"/>
        </w:rPr>
        <w:fldChar w:fldCharType="separate"/>
      </w:r>
      <w:r w:rsidR="007C51DC">
        <w:rPr>
          <w:rFonts w:ascii="Arial" w:hAnsi="Arial" w:cs="Arial"/>
          <w:noProof/>
          <w:color w:val="000000" w:themeColor="text1"/>
          <w:shd w:val="clear" w:color="auto" w:fill="FFFFFF"/>
        </w:rPr>
        <w:t>(Stark &amp; Firestone, 1995)</w:t>
      </w:r>
      <w:r w:rsidR="007C51DC">
        <w:rPr>
          <w:rFonts w:ascii="Arial" w:hAnsi="Arial" w:cs="Arial"/>
          <w:color w:val="000000" w:themeColor="text1"/>
          <w:shd w:val="clear" w:color="auto" w:fill="FFFFFF"/>
        </w:rPr>
        <w:fldChar w:fldCharType="end"/>
      </w:r>
      <w:r w:rsidR="00785503">
        <w:rPr>
          <w:rFonts w:ascii="Arial" w:hAnsi="Arial" w:cs="Arial"/>
          <w:color w:val="000000" w:themeColor="text1"/>
          <w:shd w:val="clear" w:color="auto" w:fill="FFFFFF"/>
        </w:rPr>
        <w:t>.</w:t>
      </w:r>
      <w:r w:rsidR="00445154" w:rsidRPr="00445154">
        <w:rPr>
          <w:rFonts w:ascii="Arial" w:hAnsi="Arial" w:cs="Arial"/>
          <w:color w:val="000000" w:themeColor="text1"/>
          <w:shd w:val="clear" w:color="auto" w:fill="FFFFFF"/>
        </w:rPr>
        <w:t xml:space="preserve"> </w:t>
      </w:r>
      <w:r w:rsidR="007C51DC">
        <w:rPr>
          <w:rFonts w:ascii="Arial" w:hAnsi="Arial" w:cs="Arial"/>
          <w:color w:val="000000" w:themeColor="text1"/>
          <w:shd w:val="clear" w:color="auto" w:fill="FFFFFF"/>
        </w:rPr>
        <w:t xml:space="preserve">Altogether, our findings </w:t>
      </w:r>
      <w:r w:rsidR="00810D9E">
        <w:rPr>
          <w:rFonts w:ascii="Arial" w:hAnsi="Arial" w:cs="Arial"/>
          <w:color w:val="000000" w:themeColor="text1"/>
          <w:shd w:val="clear" w:color="auto" w:fill="FFFFFF"/>
        </w:rPr>
        <w:t>demonstrate</w:t>
      </w:r>
      <w:r w:rsidR="007C51DC">
        <w:rPr>
          <w:rFonts w:ascii="Arial" w:hAnsi="Arial" w:cs="Arial"/>
          <w:color w:val="000000" w:themeColor="text1"/>
          <w:shd w:val="clear" w:color="auto" w:fill="FFFFFF"/>
        </w:rPr>
        <w:t xml:space="preserve"> </w:t>
      </w:r>
      <w:r w:rsidR="00810D9E">
        <w:rPr>
          <w:rFonts w:ascii="Arial" w:hAnsi="Arial" w:cs="Arial"/>
          <w:color w:val="000000" w:themeColor="text1"/>
          <w:shd w:val="clear" w:color="auto" w:fill="FFFFFF"/>
        </w:rPr>
        <w:t>the pervasive</w:t>
      </w:r>
      <w:r w:rsidR="007C51DC">
        <w:rPr>
          <w:rFonts w:ascii="Arial" w:hAnsi="Arial" w:cs="Arial"/>
          <w:color w:val="000000" w:themeColor="text1"/>
          <w:shd w:val="clear" w:color="auto" w:fill="FFFFFF"/>
        </w:rPr>
        <w:t xml:space="preserve"> consequence</w:t>
      </w:r>
      <w:r w:rsidR="00810D9E">
        <w:rPr>
          <w:rFonts w:ascii="Arial" w:hAnsi="Arial" w:cs="Arial"/>
          <w:color w:val="000000" w:themeColor="text1"/>
          <w:shd w:val="clear" w:color="auto" w:fill="FFFFFF"/>
        </w:rPr>
        <w:t>s</w:t>
      </w:r>
      <w:r w:rsidR="007C51DC">
        <w:rPr>
          <w:rFonts w:ascii="Arial" w:hAnsi="Arial" w:cs="Arial"/>
          <w:color w:val="000000" w:themeColor="text1"/>
          <w:shd w:val="clear" w:color="auto" w:fill="FFFFFF"/>
        </w:rPr>
        <w:t xml:space="preserve"> of drought</w:t>
      </w:r>
      <w:r>
        <w:rPr>
          <w:rFonts w:ascii="Arial" w:hAnsi="Arial" w:cs="Arial"/>
          <w:color w:val="000000" w:themeColor="text1"/>
          <w:shd w:val="clear" w:color="auto" w:fill="FFFFFF"/>
        </w:rPr>
        <w:t xml:space="preserve"> affecting </w:t>
      </w:r>
      <w:r w:rsidR="007C51DC">
        <w:rPr>
          <w:rFonts w:ascii="Arial" w:hAnsi="Arial" w:cs="Arial"/>
          <w:color w:val="000000" w:themeColor="text1"/>
          <w:shd w:val="clear" w:color="auto" w:fill="FFFFFF"/>
        </w:rPr>
        <w:t xml:space="preserve">not only </w:t>
      </w:r>
      <w:r w:rsidR="00B2777D">
        <w:rPr>
          <w:rFonts w:ascii="Arial" w:hAnsi="Arial" w:cs="Arial"/>
          <w:color w:val="000000" w:themeColor="text1"/>
          <w:shd w:val="clear" w:color="auto" w:fill="FFFFFF"/>
        </w:rPr>
        <w:t>AO</w:t>
      </w:r>
      <w:r w:rsidR="007C51DC">
        <w:rPr>
          <w:rFonts w:ascii="Arial" w:hAnsi="Arial" w:cs="Arial"/>
          <w:color w:val="000000" w:themeColor="text1"/>
          <w:shd w:val="clear" w:color="auto" w:fill="FFFFFF"/>
        </w:rPr>
        <w:t xml:space="preserve"> communi</w:t>
      </w:r>
      <w:r w:rsidR="00810D9E">
        <w:rPr>
          <w:rFonts w:ascii="Arial" w:hAnsi="Arial" w:cs="Arial"/>
          <w:color w:val="000000" w:themeColor="text1"/>
          <w:shd w:val="clear" w:color="auto" w:fill="FFFFFF"/>
        </w:rPr>
        <w:t>ties</w:t>
      </w:r>
      <w:r w:rsidR="007C51DC">
        <w:rPr>
          <w:rFonts w:ascii="Arial" w:hAnsi="Arial" w:cs="Arial"/>
          <w:color w:val="000000" w:themeColor="text1"/>
          <w:shd w:val="clear" w:color="auto" w:fill="FFFFFF"/>
        </w:rPr>
        <w:t xml:space="preserve"> but also their complex interactions with </w:t>
      </w:r>
      <w:r w:rsidR="00810D9E">
        <w:rPr>
          <w:rFonts w:ascii="Arial" w:hAnsi="Arial" w:cs="Arial"/>
          <w:color w:val="000000" w:themeColor="text1"/>
          <w:shd w:val="clear" w:color="auto" w:fill="FFFFFF"/>
        </w:rPr>
        <w:t xml:space="preserve">the </w:t>
      </w:r>
      <w:r w:rsidR="007C51DC">
        <w:rPr>
          <w:rFonts w:ascii="Arial" w:hAnsi="Arial" w:cs="Arial"/>
          <w:color w:val="000000" w:themeColor="text1"/>
          <w:shd w:val="clear" w:color="auto" w:fill="FFFFFF"/>
        </w:rPr>
        <w:t>envir</w:t>
      </w:r>
      <w:r w:rsidR="00810D9E">
        <w:rPr>
          <w:rFonts w:ascii="Arial" w:hAnsi="Arial" w:cs="Arial"/>
          <w:color w:val="000000" w:themeColor="text1"/>
          <w:shd w:val="clear" w:color="auto" w:fill="FFFFFF"/>
        </w:rPr>
        <w:t xml:space="preserve">onment, which may then influence the </w:t>
      </w:r>
      <w:r>
        <w:rPr>
          <w:rFonts w:ascii="Arial" w:hAnsi="Arial" w:cs="Arial"/>
          <w:color w:val="000000" w:themeColor="text1"/>
          <w:shd w:val="clear" w:color="auto" w:fill="FFFFFF"/>
        </w:rPr>
        <w:t>entire</w:t>
      </w:r>
      <w:r w:rsidR="00810D9E">
        <w:rPr>
          <w:rFonts w:ascii="Arial" w:hAnsi="Arial" w:cs="Arial"/>
          <w:color w:val="000000" w:themeColor="text1"/>
          <w:shd w:val="clear" w:color="auto" w:fill="FFFFFF"/>
        </w:rPr>
        <w:t xml:space="preserve"> process of N-</w:t>
      </w:r>
      <w:r w:rsidR="00A75B25">
        <w:rPr>
          <w:rFonts w:ascii="Arial" w:hAnsi="Arial" w:cs="Arial"/>
          <w:color w:val="000000" w:themeColor="text1"/>
          <w:shd w:val="clear" w:color="auto" w:fill="FFFFFF"/>
        </w:rPr>
        <w:t>cycling</w:t>
      </w:r>
      <w:r w:rsidR="00810D9E">
        <w:rPr>
          <w:rFonts w:ascii="Arial" w:hAnsi="Arial" w:cs="Arial"/>
          <w:color w:val="000000" w:themeColor="text1"/>
          <w:shd w:val="clear" w:color="auto" w:fill="FFFFFF"/>
        </w:rPr>
        <w:t>.</w:t>
      </w:r>
    </w:p>
    <w:p w14:paraId="36BB5364" w14:textId="77777777" w:rsidR="00D758ED" w:rsidRPr="00ED68EC" w:rsidRDefault="00D758ED">
      <w:pPr>
        <w:spacing w:line="480" w:lineRule="auto"/>
        <w:ind w:firstLine="360"/>
        <w:jc w:val="both"/>
        <w:rPr>
          <w:rFonts w:ascii="Arial" w:hAnsi="Arial" w:cs="Arial"/>
          <w:color w:val="000000" w:themeColor="text1"/>
          <w:shd w:val="clear" w:color="auto" w:fill="FFFFFF"/>
        </w:rPr>
        <w:pPrChange w:id="668" w:author="Ari Fina Bintarti" w:date="2024-05-24T10:07:00Z">
          <w:pPr>
            <w:spacing w:line="480" w:lineRule="auto"/>
            <w:ind w:firstLine="720"/>
            <w:jc w:val="both"/>
          </w:pPr>
        </w:pPrChange>
      </w:pPr>
    </w:p>
    <w:p w14:paraId="28224566" w14:textId="0BFC12A9" w:rsidR="006D66E5" w:rsidRDefault="006D66E5" w:rsidP="00D758ED">
      <w:pPr>
        <w:pStyle w:val="ListParagraph"/>
        <w:numPr>
          <w:ilvl w:val="0"/>
          <w:numId w:val="15"/>
        </w:numPr>
        <w:spacing w:line="480" w:lineRule="auto"/>
        <w:ind w:left="360" w:hanging="450"/>
        <w:jc w:val="both"/>
        <w:rPr>
          <w:ins w:id="669" w:author="Ari Fina Bintarti" w:date="2024-05-24T10:15:00Z"/>
          <w:rFonts w:ascii="Arial" w:hAnsi="Arial" w:cs="Arial"/>
          <w:b/>
          <w:bCs/>
          <w:color w:val="000000" w:themeColor="text1"/>
          <w:shd w:val="clear" w:color="auto" w:fill="FFFFFF"/>
        </w:rPr>
      </w:pPr>
      <w:r w:rsidRPr="00D758ED">
        <w:rPr>
          <w:rFonts w:ascii="Arial" w:hAnsi="Arial" w:cs="Arial"/>
          <w:b/>
          <w:bCs/>
          <w:color w:val="000000" w:themeColor="text1"/>
          <w:shd w:val="clear" w:color="auto" w:fill="FFFFFF"/>
          <w:rPrChange w:id="670" w:author="Ari Fina Bintarti" w:date="2024-05-24T10:15:00Z">
            <w:rPr>
              <w:shd w:val="clear" w:color="auto" w:fill="FFFFFF"/>
            </w:rPr>
          </w:rPrChange>
        </w:rPr>
        <w:t>Conclusions</w:t>
      </w:r>
    </w:p>
    <w:p w14:paraId="73E4D75B" w14:textId="77777777" w:rsidR="00D758ED" w:rsidRPr="00D758ED" w:rsidRDefault="00D758ED">
      <w:pPr>
        <w:pStyle w:val="ListParagraph"/>
        <w:spacing w:line="480" w:lineRule="auto"/>
        <w:ind w:left="360"/>
        <w:jc w:val="both"/>
        <w:rPr>
          <w:rFonts w:ascii="Arial" w:hAnsi="Arial" w:cs="Arial"/>
          <w:b/>
          <w:bCs/>
          <w:color w:val="000000" w:themeColor="text1"/>
          <w:shd w:val="clear" w:color="auto" w:fill="FFFFFF"/>
          <w:rPrChange w:id="671" w:author="Ari Fina Bintarti" w:date="2024-05-24T10:15:00Z">
            <w:rPr>
              <w:shd w:val="clear" w:color="auto" w:fill="FFFFFF"/>
            </w:rPr>
          </w:rPrChange>
        </w:rPr>
        <w:pPrChange w:id="672" w:author="Ari Fina Bintarti" w:date="2024-05-24T10:15:00Z">
          <w:pPr>
            <w:spacing w:line="480" w:lineRule="auto"/>
            <w:jc w:val="both"/>
          </w:pPr>
        </w:pPrChange>
      </w:pPr>
    </w:p>
    <w:p w14:paraId="45CD279B" w14:textId="4828BEB0" w:rsidR="006D66E5" w:rsidRPr="007A7DFA" w:rsidRDefault="006D66E5">
      <w:pPr>
        <w:spacing w:line="480" w:lineRule="auto"/>
        <w:ind w:firstLine="360"/>
        <w:jc w:val="both"/>
        <w:rPr>
          <w:rFonts w:ascii="Arial" w:hAnsi="Arial" w:cs="Arial"/>
        </w:rPr>
        <w:pPrChange w:id="673" w:author="Ari Fina Bintarti" w:date="2024-05-24T10:15:00Z">
          <w:pPr>
            <w:spacing w:line="480" w:lineRule="auto"/>
            <w:ind w:firstLine="720"/>
            <w:jc w:val="both"/>
          </w:pPr>
        </w:pPrChange>
      </w:pPr>
      <w:r w:rsidRPr="00ED68EC">
        <w:rPr>
          <w:rFonts w:ascii="Arial" w:hAnsi="Arial" w:cs="Arial"/>
          <w:color w:val="000000" w:themeColor="text1"/>
          <w:shd w:val="clear" w:color="auto" w:fill="FFFFFF"/>
        </w:rPr>
        <w:t xml:space="preserve">Our study revealed that the effect of drought on the structure and diversity, and abundance of AO was modulated by </w:t>
      </w:r>
      <w:r>
        <w:rPr>
          <w:rFonts w:ascii="Arial" w:hAnsi="Arial" w:cs="Arial"/>
          <w:color w:val="000000" w:themeColor="text1"/>
          <w:shd w:val="clear" w:color="auto" w:fill="FFFFFF"/>
        </w:rPr>
        <w:t>cropping system</w:t>
      </w:r>
      <w:r w:rsidRPr="00ED68EC">
        <w:rPr>
          <w:rFonts w:ascii="Arial" w:hAnsi="Arial" w:cs="Arial"/>
          <w:color w:val="000000" w:themeColor="text1"/>
          <w:shd w:val="clear" w:color="auto" w:fill="FFFFFF"/>
        </w:rPr>
        <w:t xml:space="preserve">, which is likely related to the availability of mineral N pools. Our findings emphasize that the response of AO communities to drought were </w:t>
      </w:r>
      <w:r w:rsidR="001A136F">
        <w:rPr>
          <w:rFonts w:ascii="Arial" w:hAnsi="Arial" w:cs="Arial"/>
          <w:color w:val="000000" w:themeColor="text1"/>
          <w:shd w:val="clear" w:color="auto" w:fill="FFFFFF"/>
        </w:rPr>
        <w:t>taxa</w:t>
      </w:r>
      <w:r w:rsidRPr="00ED68EC">
        <w:rPr>
          <w:rFonts w:ascii="Arial" w:hAnsi="Arial" w:cs="Arial"/>
          <w:color w:val="000000" w:themeColor="text1"/>
          <w:shd w:val="clear" w:color="auto" w:fill="FFFFFF"/>
        </w:rPr>
        <w:t xml:space="preserve"> specific, and also depend on the measured variable. Specifically, </w:t>
      </w:r>
      <w:r w:rsidRPr="00ED68EC">
        <w:rPr>
          <w:rFonts w:ascii="Arial" w:hAnsi="Arial" w:cs="Arial"/>
        </w:rPr>
        <w:t xml:space="preserve">the community structures of AOA and comammox were more strongly affected by drought than that of AOB, while the abundance of </w:t>
      </w:r>
      <w:r w:rsidRPr="00ED68EC">
        <w:rPr>
          <w:rFonts w:ascii="Arial" w:hAnsi="Arial" w:cs="Arial"/>
          <w:i/>
          <w:iCs/>
        </w:rPr>
        <w:t>amoA</w:t>
      </w:r>
      <w:r w:rsidRPr="00ED68EC">
        <w:rPr>
          <w:rFonts w:ascii="Arial" w:hAnsi="Arial" w:cs="Arial"/>
        </w:rPr>
        <w:t xml:space="preserve"> genes of AOB and comammox clade B were more sensitive to drought.</w:t>
      </w:r>
      <w:r>
        <w:rPr>
          <w:rFonts w:ascii="Arial" w:hAnsi="Arial" w:cs="Arial"/>
        </w:rPr>
        <w:t xml:space="preserve"> </w:t>
      </w:r>
      <w:r w:rsidRPr="00ED68EC">
        <w:rPr>
          <w:rFonts w:ascii="Arial" w:hAnsi="Arial" w:cs="Arial"/>
          <w:color w:val="000000" w:themeColor="text1"/>
        </w:rPr>
        <w:t xml:space="preserve">This study </w:t>
      </w:r>
      <w:r>
        <w:rPr>
          <w:rFonts w:ascii="Arial" w:hAnsi="Arial" w:cs="Arial"/>
          <w:color w:val="000000" w:themeColor="text1"/>
        </w:rPr>
        <w:t>provides insights on</w:t>
      </w:r>
      <w:r w:rsidRPr="00ED68EC">
        <w:rPr>
          <w:rFonts w:ascii="Arial" w:hAnsi="Arial" w:cs="Arial"/>
          <w:color w:val="000000" w:themeColor="text1"/>
        </w:rPr>
        <w:t xml:space="preserve"> the significance of agricultural management practices in influencing the response of </w:t>
      </w:r>
      <w:r>
        <w:rPr>
          <w:rFonts w:ascii="Arial" w:hAnsi="Arial" w:cs="Arial"/>
          <w:color w:val="000000" w:themeColor="text1"/>
        </w:rPr>
        <w:t>N</w:t>
      </w:r>
      <w:r w:rsidRPr="00ED68EC">
        <w:rPr>
          <w:rFonts w:ascii="Arial" w:hAnsi="Arial" w:cs="Arial"/>
          <w:color w:val="000000" w:themeColor="text1"/>
        </w:rPr>
        <w:t xml:space="preserve"> cycling and the corresponding communities to drought</w:t>
      </w:r>
      <w:r>
        <w:rPr>
          <w:rFonts w:ascii="Arial" w:hAnsi="Arial" w:cs="Arial"/>
          <w:color w:val="000000" w:themeColor="text1"/>
        </w:rPr>
        <w:t>, which is fundamental for predicting potential changes and nitrification management in the future climates.</w:t>
      </w:r>
    </w:p>
    <w:p w14:paraId="22F9ED5B" w14:textId="6040FCDE" w:rsidR="00D758ED" w:rsidRDefault="00D758ED" w:rsidP="0063031D">
      <w:pPr>
        <w:spacing w:line="480" w:lineRule="auto"/>
        <w:jc w:val="both"/>
        <w:rPr>
          <w:ins w:id="674" w:author="Ari Fina Bintarti" w:date="2024-05-24T10:33:00Z"/>
          <w:rFonts w:ascii="Arial" w:hAnsi="Arial" w:cs="Arial"/>
          <w:b/>
          <w:bCs/>
          <w:sz w:val="24"/>
          <w:szCs w:val="24"/>
        </w:rPr>
      </w:pPr>
      <w:ins w:id="675" w:author="Ari Fina Bintarti" w:date="2024-05-24T10:16:00Z">
        <w:r w:rsidRPr="00D758ED">
          <w:rPr>
            <w:rFonts w:ascii="Arial" w:hAnsi="Arial" w:cs="Arial"/>
            <w:b/>
            <w:bCs/>
            <w:sz w:val="24"/>
            <w:szCs w:val="24"/>
            <w:rPrChange w:id="676" w:author="Ari Fina Bintarti" w:date="2024-05-24T10:16:00Z">
              <w:rPr>
                <w:rFonts w:ascii="Arial" w:hAnsi="Arial" w:cs="Arial"/>
                <w:b/>
                <w:bCs/>
              </w:rPr>
            </w:rPrChange>
          </w:rPr>
          <w:lastRenderedPageBreak/>
          <w:t>Funding</w:t>
        </w:r>
      </w:ins>
    </w:p>
    <w:p w14:paraId="2B71F0FC" w14:textId="4266948A" w:rsidR="007A0EEA" w:rsidRDefault="007A0EEA" w:rsidP="00274763">
      <w:pPr>
        <w:spacing w:line="480" w:lineRule="auto"/>
        <w:ind w:firstLine="360"/>
        <w:jc w:val="both"/>
        <w:rPr>
          <w:ins w:id="677" w:author="Ari Fina Bintarti" w:date="2024-05-24T16:28:00Z"/>
          <w:rFonts w:ascii="Arial" w:hAnsi="Arial" w:cs="Arial"/>
        </w:rPr>
      </w:pPr>
      <w:ins w:id="678" w:author="Ari Fina Bintarti" w:date="2024-05-24T10:33:00Z">
        <w:r w:rsidRPr="007A0EEA">
          <w:rPr>
            <w:rFonts w:ascii="Arial" w:hAnsi="Arial" w:cs="Arial"/>
            <w:rPrChange w:id="679" w:author="Ari Fina Bintarti" w:date="2024-05-24T10:33:00Z">
              <w:rPr>
                <w:rFonts w:ascii="Arial" w:hAnsi="Arial" w:cs="Arial"/>
                <w:b/>
                <w:bCs/>
                <w:sz w:val="24"/>
                <w:szCs w:val="24"/>
              </w:rPr>
            </w:rPrChange>
          </w:rPr>
          <w:t>This research was funded through the 2019-2020 BiodivERsA joint call for research</w:t>
        </w:r>
      </w:ins>
      <w:ins w:id="680" w:author="Ari Fina Bintarti" w:date="2024-05-24T10:35:00Z">
        <w:r>
          <w:rPr>
            <w:rFonts w:ascii="Arial" w:hAnsi="Arial" w:cs="Arial"/>
          </w:rPr>
          <w:t xml:space="preserve"> </w:t>
        </w:r>
      </w:ins>
      <w:ins w:id="681" w:author="Ari Fina Bintarti" w:date="2024-05-24T10:33:00Z">
        <w:r w:rsidRPr="007A0EEA">
          <w:rPr>
            <w:rFonts w:ascii="Arial" w:hAnsi="Arial" w:cs="Arial"/>
            <w:rPrChange w:id="682" w:author="Ari Fina Bintarti" w:date="2024-05-24T10:33:00Z">
              <w:rPr>
                <w:rFonts w:ascii="Arial" w:hAnsi="Arial" w:cs="Arial"/>
                <w:b/>
                <w:bCs/>
                <w:sz w:val="24"/>
                <w:szCs w:val="24"/>
              </w:rPr>
            </w:rPrChange>
          </w:rPr>
          <w:t>proposals under the BiodivClim ERA-Net COFUND program, with contributions from the</w:t>
        </w:r>
      </w:ins>
      <w:ins w:id="683" w:author="Ari Fina Bintarti" w:date="2024-05-24T10:35:00Z">
        <w:r>
          <w:rPr>
            <w:rFonts w:ascii="Arial" w:hAnsi="Arial" w:cs="Arial"/>
          </w:rPr>
          <w:t xml:space="preserve"> </w:t>
        </w:r>
      </w:ins>
      <w:ins w:id="684" w:author="Ari Fina Bintarti" w:date="2024-05-24T10:33:00Z">
        <w:r w:rsidRPr="007A0EEA">
          <w:rPr>
            <w:rFonts w:ascii="Arial" w:hAnsi="Arial" w:cs="Arial"/>
            <w:rPrChange w:id="685" w:author="Ari Fina Bintarti" w:date="2024-05-24T10:33:00Z">
              <w:rPr>
                <w:rFonts w:ascii="Arial" w:hAnsi="Arial" w:cs="Arial"/>
                <w:b/>
                <w:bCs/>
                <w:sz w:val="24"/>
                <w:szCs w:val="24"/>
              </w:rPr>
            </w:rPrChange>
          </w:rPr>
          <w:t>funding organizations Swiss National Science Foundation SNSF (31BD30_193666), Agencia</w:t>
        </w:r>
      </w:ins>
      <w:ins w:id="686" w:author="Ari Fina Bintarti" w:date="2024-05-24T10:35:00Z">
        <w:r>
          <w:rPr>
            <w:rFonts w:ascii="Arial" w:hAnsi="Arial" w:cs="Arial"/>
          </w:rPr>
          <w:t xml:space="preserve"> </w:t>
        </w:r>
      </w:ins>
      <w:ins w:id="687" w:author="Ari Fina Bintarti" w:date="2024-05-24T10:33:00Z">
        <w:r w:rsidRPr="007A0EEA">
          <w:rPr>
            <w:rFonts w:ascii="Arial" w:hAnsi="Arial" w:cs="Arial"/>
            <w:rPrChange w:id="688" w:author="Ari Fina Bintarti" w:date="2024-05-24T10:33:00Z">
              <w:rPr>
                <w:rFonts w:ascii="Arial" w:hAnsi="Arial" w:cs="Arial"/>
                <w:b/>
                <w:bCs/>
                <w:sz w:val="24"/>
                <w:szCs w:val="24"/>
              </w:rPr>
            </w:rPrChange>
          </w:rPr>
          <w:t>Estatal de Investigacion AEI (SPCI202000X120679IV0), Agence nationale de la recherche</w:t>
        </w:r>
      </w:ins>
      <w:ins w:id="689" w:author="Ari Fina Bintarti" w:date="2024-05-24T10:35:00Z">
        <w:r>
          <w:rPr>
            <w:rFonts w:ascii="Arial" w:hAnsi="Arial" w:cs="Arial"/>
          </w:rPr>
          <w:t xml:space="preserve"> </w:t>
        </w:r>
      </w:ins>
      <w:ins w:id="690" w:author="Ari Fina Bintarti" w:date="2024-05-24T10:33:00Z">
        <w:r w:rsidRPr="007A0EEA">
          <w:rPr>
            <w:rFonts w:ascii="Arial" w:hAnsi="Arial" w:cs="Arial"/>
            <w:rPrChange w:id="691" w:author="Ari Fina Bintarti" w:date="2024-05-24T10:33:00Z">
              <w:rPr>
                <w:rFonts w:ascii="Arial" w:hAnsi="Arial" w:cs="Arial"/>
                <w:b/>
                <w:bCs/>
                <w:sz w:val="24"/>
                <w:szCs w:val="24"/>
              </w:rPr>
            </w:rPrChange>
          </w:rPr>
          <w:t>ANR (ANR-20-EBI5-0006), Federal Ministry of Education and Research BMBF (16LC2023A), and General Secretariat for Research and Innovation GSRI (T12EPA5692 00075).</w:t>
        </w:r>
      </w:ins>
    </w:p>
    <w:p w14:paraId="5DEF0D18" w14:textId="77777777" w:rsidR="00274763" w:rsidRPr="00274763" w:rsidRDefault="00274763">
      <w:pPr>
        <w:spacing w:line="480" w:lineRule="auto"/>
        <w:ind w:firstLine="360"/>
        <w:jc w:val="both"/>
        <w:rPr>
          <w:ins w:id="692" w:author="Ari Fina Bintarti" w:date="2024-05-24T10:36:00Z"/>
          <w:rFonts w:ascii="Arial" w:hAnsi="Arial" w:cs="Arial"/>
          <w:rPrChange w:id="693" w:author="Ari Fina Bintarti" w:date="2024-05-24T16:28:00Z">
            <w:rPr>
              <w:ins w:id="694" w:author="Ari Fina Bintarti" w:date="2024-05-24T10:36:00Z"/>
              <w:rFonts w:ascii="Arial" w:hAnsi="Arial" w:cs="Arial"/>
              <w:b/>
              <w:bCs/>
            </w:rPr>
          </w:rPrChange>
        </w:rPr>
        <w:pPrChange w:id="695" w:author="Ari Fina Bintarti" w:date="2024-05-24T16:28:00Z">
          <w:pPr>
            <w:pStyle w:val="NormalWeb"/>
          </w:pPr>
        </w:pPrChange>
      </w:pPr>
    </w:p>
    <w:p w14:paraId="231B0E7C" w14:textId="66BF930A" w:rsidR="001D5D80" w:rsidRDefault="002C0241" w:rsidP="00274763">
      <w:pPr>
        <w:pStyle w:val="NormalWeb"/>
        <w:rPr>
          <w:ins w:id="696" w:author="Ari Fina Bintarti" w:date="2024-05-24T16:28:00Z"/>
          <w:rFonts w:ascii="Arial" w:hAnsi="Arial" w:cs="Arial"/>
        </w:rPr>
      </w:pPr>
      <w:ins w:id="697" w:author="Ari Fina Bintarti" w:date="2024-05-24T10:16:00Z">
        <w:r w:rsidRPr="002C0241">
          <w:rPr>
            <w:rFonts w:ascii="Arial" w:hAnsi="Arial" w:cs="Arial"/>
            <w:b/>
            <w:bCs/>
            <w:rPrChange w:id="698" w:author="Ari Fina Bintarti" w:date="2024-05-24T10:16:00Z">
              <w:rPr>
                <w:rFonts w:ascii="CharisSIL" w:hAnsi="CharisSIL"/>
                <w:b/>
                <w:bCs/>
                <w:sz w:val="16"/>
                <w:szCs w:val="16"/>
              </w:rPr>
            </w:rPrChange>
          </w:rPr>
          <w:t xml:space="preserve">CRediT authorship contribution statement </w:t>
        </w:r>
      </w:ins>
    </w:p>
    <w:p w14:paraId="44DC0809" w14:textId="77777777" w:rsidR="00274763" w:rsidRPr="00274763" w:rsidRDefault="00274763">
      <w:pPr>
        <w:pStyle w:val="NormalWeb"/>
        <w:rPr>
          <w:ins w:id="699" w:author="Ari Fina Bintarti" w:date="2024-05-24T10:38:00Z"/>
          <w:rFonts w:ascii="Arial" w:hAnsi="Arial" w:cs="Arial"/>
          <w:rPrChange w:id="700" w:author="Ari Fina Bintarti" w:date="2024-05-24T16:28:00Z">
            <w:rPr>
              <w:ins w:id="701" w:author="Ari Fina Bintarti" w:date="2024-05-24T10:38:00Z"/>
              <w:rFonts w:ascii="Arial" w:hAnsi="Arial" w:cs="Arial"/>
              <w:b/>
              <w:bCs/>
              <w:sz w:val="22"/>
              <w:szCs w:val="22"/>
            </w:rPr>
          </w:rPrChange>
        </w:rPr>
        <w:pPrChange w:id="702" w:author="Ari Fina Bintarti" w:date="2024-05-24T16:28:00Z">
          <w:pPr>
            <w:pStyle w:val="NormalWeb"/>
            <w:spacing w:line="480" w:lineRule="auto"/>
            <w:jc w:val="both"/>
          </w:pPr>
        </w:pPrChange>
      </w:pPr>
    </w:p>
    <w:p w14:paraId="630DE847" w14:textId="429ED5BA" w:rsidR="007A0EEA" w:rsidRPr="00555F82" w:rsidRDefault="001D5D80">
      <w:pPr>
        <w:pStyle w:val="NormalWeb"/>
        <w:spacing w:line="480" w:lineRule="auto"/>
        <w:ind w:firstLine="360"/>
        <w:jc w:val="both"/>
        <w:rPr>
          <w:ins w:id="703" w:author="Ari Fina Bintarti" w:date="2024-05-24T10:31:00Z"/>
          <w:rFonts w:ascii="Arial" w:hAnsi="Arial" w:cs="Arial"/>
          <w:sz w:val="22"/>
          <w:szCs w:val="22"/>
          <w:rPrChange w:id="704" w:author="Ari Fina Bintarti" w:date="2024-05-24T11:10:00Z">
            <w:rPr>
              <w:ins w:id="705" w:author="Ari Fina Bintarti" w:date="2024-05-24T10:31:00Z"/>
              <w:rFonts w:ascii="Arial" w:hAnsi="Arial" w:cs="Arial"/>
              <w:b/>
              <w:bCs/>
              <w:sz w:val="24"/>
              <w:szCs w:val="24"/>
            </w:rPr>
          </w:rPrChange>
        </w:rPr>
        <w:pPrChange w:id="706" w:author="Ari Fina Bintarti" w:date="2024-05-24T10:51:00Z">
          <w:pPr>
            <w:spacing w:line="480" w:lineRule="auto"/>
            <w:jc w:val="both"/>
          </w:pPr>
        </w:pPrChange>
      </w:pPr>
      <w:ins w:id="707" w:author="Ari Fina Bintarti" w:date="2024-05-24T10:39:00Z">
        <w:r w:rsidRPr="00555F82">
          <w:rPr>
            <w:rFonts w:ascii="Arial" w:hAnsi="Arial" w:cs="Arial"/>
            <w:b/>
            <w:bCs/>
            <w:sz w:val="22"/>
            <w:szCs w:val="22"/>
            <w:rPrChange w:id="708" w:author="Ari Fina Bintarti" w:date="2024-05-24T11:10:00Z">
              <w:rPr>
                <w:rFonts w:ascii="Arial" w:hAnsi="Arial" w:cs="Arial"/>
                <w:b/>
                <w:bCs/>
              </w:rPr>
            </w:rPrChange>
          </w:rPr>
          <w:t>Ari Fina Bintarti</w:t>
        </w:r>
      </w:ins>
      <w:ins w:id="709" w:author="Ari Fina Bintarti" w:date="2024-05-24T10:38:00Z">
        <w:r w:rsidRPr="00555F82">
          <w:rPr>
            <w:rFonts w:ascii="Arial" w:hAnsi="Arial" w:cs="Arial"/>
            <w:b/>
            <w:bCs/>
            <w:sz w:val="22"/>
            <w:szCs w:val="22"/>
            <w:rPrChange w:id="710" w:author="Ari Fina Bintarti" w:date="2024-05-24T11:10:00Z">
              <w:rPr>
                <w:rFonts w:ascii="CharisSIL" w:hAnsi="CharisSIL"/>
                <w:b/>
                <w:bCs/>
                <w:sz w:val="16"/>
                <w:szCs w:val="16"/>
              </w:rPr>
            </w:rPrChange>
          </w:rPr>
          <w:t>:</w:t>
        </w:r>
      </w:ins>
      <w:ins w:id="711" w:author="Ari Fina Bintarti" w:date="2024-05-24T11:00:00Z">
        <w:r w:rsidR="000C593E" w:rsidRPr="00555F82">
          <w:rPr>
            <w:rFonts w:ascii="Arial" w:hAnsi="Arial" w:cs="Arial"/>
            <w:sz w:val="22"/>
            <w:szCs w:val="22"/>
            <w:rPrChange w:id="712" w:author="Ari Fina Bintarti" w:date="2024-05-24T11:10:00Z">
              <w:rPr>
                <w:rFonts w:ascii="Arial" w:hAnsi="Arial" w:cs="Arial"/>
              </w:rPr>
            </w:rPrChange>
          </w:rPr>
          <w:t xml:space="preserve"> </w:t>
        </w:r>
      </w:ins>
      <w:ins w:id="713" w:author="Ari Fina Bintarti" w:date="2024-05-24T10:38:00Z">
        <w:r w:rsidRPr="00555F82">
          <w:rPr>
            <w:rFonts w:ascii="Arial" w:hAnsi="Arial" w:cs="Arial"/>
            <w:sz w:val="22"/>
            <w:szCs w:val="22"/>
            <w:rPrChange w:id="714" w:author="Ari Fina Bintarti" w:date="2024-05-24T11:10:00Z">
              <w:rPr>
                <w:rFonts w:ascii="CharisSIL" w:hAnsi="CharisSIL"/>
                <w:sz w:val="16"/>
                <w:szCs w:val="16"/>
              </w:rPr>
            </w:rPrChange>
          </w:rPr>
          <w:t xml:space="preserve">Writing </w:t>
        </w:r>
        <w:r w:rsidRPr="00555F82">
          <w:rPr>
            <w:rFonts w:ascii="Arial" w:hAnsi="Arial" w:cs="Arial" w:hint="eastAsia"/>
            <w:sz w:val="22"/>
            <w:szCs w:val="22"/>
            <w:rPrChange w:id="715" w:author="Ari Fina Bintarti" w:date="2024-05-24T11:10:00Z">
              <w:rPr>
                <w:rFonts w:ascii="STIX" w:hAnsi="STIX" w:hint="eastAsia"/>
                <w:sz w:val="16"/>
                <w:szCs w:val="16"/>
              </w:rPr>
            </w:rPrChange>
          </w:rPr>
          <w:t>–</w:t>
        </w:r>
        <w:r w:rsidRPr="00555F82">
          <w:rPr>
            <w:rFonts w:ascii="Arial" w:hAnsi="Arial" w:cs="Arial"/>
            <w:sz w:val="22"/>
            <w:szCs w:val="22"/>
            <w:rPrChange w:id="716" w:author="Ari Fina Bintarti" w:date="2024-05-24T11:10:00Z">
              <w:rPr>
                <w:rFonts w:ascii="STIX" w:hAnsi="STIX"/>
                <w:sz w:val="16"/>
                <w:szCs w:val="16"/>
              </w:rPr>
            </w:rPrChange>
          </w:rPr>
          <w:t xml:space="preserve"> </w:t>
        </w:r>
        <w:r w:rsidRPr="00555F82">
          <w:rPr>
            <w:rFonts w:ascii="Arial" w:hAnsi="Arial" w:cs="Arial"/>
            <w:sz w:val="22"/>
            <w:szCs w:val="22"/>
            <w:rPrChange w:id="717" w:author="Ari Fina Bintarti" w:date="2024-05-24T11:10:00Z">
              <w:rPr>
                <w:rFonts w:ascii="CharisSIL" w:hAnsi="CharisSIL"/>
                <w:sz w:val="16"/>
                <w:szCs w:val="16"/>
              </w:rPr>
            </w:rPrChange>
          </w:rPr>
          <w:t>original draft,</w:t>
        </w:r>
      </w:ins>
      <w:ins w:id="718" w:author="Ari Fina Bintarti" w:date="2024-05-24T11:00:00Z">
        <w:r w:rsidR="000C593E" w:rsidRPr="00555F82">
          <w:rPr>
            <w:rFonts w:ascii="Arial" w:hAnsi="Arial" w:cs="Arial"/>
            <w:sz w:val="22"/>
            <w:szCs w:val="22"/>
            <w:rPrChange w:id="719" w:author="Ari Fina Bintarti" w:date="2024-05-24T11:10:00Z">
              <w:rPr>
                <w:rFonts w:ascii="Arial" w:hAnsi="Arial" w:cs="Arial"/>
              </w:rPr>
            </w:rPrChange>
          </w:rPr>
          <w:t xml:space="preserve"> Writing – review &amp; editing,</w:t>
        </w:r>
      </w:ins>
      <w:ins w:id="720" w:author="Ari Fina Bintarti" w:date="2024-05-24T10:38:00Z">
        <w:r w:rsidRPr="00555F82">
          <w:rPr>
            <w:rFonts w:ascii="Arial" w:hAnsi="Arial" w:cs="Arial"/>
            <w:sz w:val="22"/>
            <w:szCs w:val="22"/>
            <w:rPrChange w:id="721" w:author="Ari Fina Bintarti" w:date="2024-05-24T11:10:00Z">
              <w:rPr>
                <w:rFonts w:ascii="CharisSIL" w:hAnsi="CharisSIL"/>
                <w:sz w:val="16"/>
                <w:szCs w:val="16"/>
              </w:rPr>
            </w:rPrChange>
          </w:rPr>
          <w:t xml:space="preserve"> </w:t>
        </w:r>
      </w:ins>
      <w:ins w:id="722" w:author="Ari Fina Bintarti" w:date="2024-05-24T10:56:00Z">
        <w:r w:rsidR="00ED6B79" w:rsidRPr="00555F82">
          <w:rPr>
            <w:rFonts w:ascii="Arial" w:hAnsi="Arial" w:cs="Arial"/>
            <w:sz w:val="22"/>
            <w:szCs w:val="22"/>
            <w:rPrChange w:id="723" w:author="Ari Fina Bintarti" w:date="2024-05-24T11:10:00Z">
              <w:rPr>
                <w:rFonts w:ascii="Arial" w:hAnsi="Arial" w:cs="Arial"/>
              </w:rPr>
            </w:rPrChange>
          </w:rPr>
          <w:t xml:space="preserve">Investigation, Formal analysis, </w:t>
        </w:r>
      </w:ins>
      <w:ins w:id="724" w:author="Ari Fina Bintarti" w:date="2024-05-24T10:38:00Z">
        <w:r w:rsidRPr="00555F82">
          <w:rPr>
            <w:rFonts w:ascii="Arial" w:hAnsi="Arial" w:cs="Arial"/>
            <w:sz w:val="22"/>
            <w:szCs w:val="22"/>
            <w:rPrChange w:id="725" w:author="Ari Fina Bintarti" w:date="2024-05-24T11:10:00Z">
              <w:rPr>
                <w:rFonts w:ascii="CharisSIL" w:hAnsi="CharisSIL"/>
                <w:sz w:val="16"/>
                <w:szCs w:val="16"/>
              </w:rPr>
            </w:rPrChange>
          </w:rPr>
          <w:t>Visualiz</w:t>
        </w:r>
      </w:ins>
      <w:ins w:id="726" w:author="Ari Fina Bintarti" w:date="2024-05-24T10:43:00Z">
        <w:r w:rsidRPr="00555F82">
          <w:rPr>
            <w:rFonts w:ascii="Arial" w:hAnsi="Arial" w:cs="Arial"/>
            <w:sz w:val="22"/>
            <w:szCs w:val="22"/>
            <w:rPrChange w:id="727" w:author="Ari Fina Bintarti" w:date="2024-05-24T11:10:00Z">
              <w:rPr>
                <w:rFonts w:ascii="Arial" w:hAnsi="Arial" w:cs="Arial"/>
              </w:rPr>
            </w:rPrChange>
          </w:rPr>
          <w:t>ation</w:t>
        </w:r>
      </w:ins>
      <w:ins w:id="728" w:author="Ari Fina Bintarti" w:date="2024-05-24T10:38:00Z">
        <w:r w:rsidRPr="00555F82">
          <w:rPr>
            <w:rFonts w:ascii="Arial" w:hAnsi="Arial" w:cs="Arial"/>
            <w:sz w:val="22"/>
            <w:szCs w:val="22"/>
            <w:rPrChange w:id="729" w:author="Ari Fina Bintarti" w:date="2024-05-24T11:10:00Z">
              <w:rPr>
                <w:rFonts w:ascii="CharisSIL" w:hAnsi="CharisSIL"/>
                <w:sz w:val="16"/>
                <w:szCs w:val="16"/>
              </w:rPr>
            </w:rPrChange>
          </w:rPr>
          <w:t xml:space="preserve">. </w:t>
        </w:r>
      </w:ins>
      <w:ins w:id="730" w:author="Ari Fina Bintarti" w:date="2024-05-24T10:40:00Z">
        <w:r w:rsidRPr="00555F82">
          <w:rPr>
            <w:rFonts w:ascii="Arial" w:hAnsi="Arial" w:cs="Arial"/>
            <w:b/>
            <w:bCs/>
            <w:sz w:val="22"/>
            <w:szCs w:val="22"/>
            <w:rPrChange w:id="731" w:author="Ari Fina Bintarti" w:date="2024-05-24T11:10:00Z">
              <w:rPr>
                <w:rFonts w:ascii="Arial" w:hAnsi="Arial" w:cs="Arial"/>
                <w:b/>
                <w:bCs/>
              </w:rPr>
            </w:rPrChange>
          </w:rPr>
          <w:t>Elena Kost</w:t>
        </w:r>
      </w:ins>
      <w:ins w:id="732" w:author="Ari Fina Bintarti" w:date="2024-05-24T10:38:00Z">
        <w:r w:rsidRPr="00555F82">
          <w:rPr>
            <w:rFonts w:ascii="Arial" w:hAnsi="Arial" w:cs="Arial"/>
            <w:b/>
            <w:bCs/>
            <w:sz w:val="22"/>
            <w:szCs w:val="22"/>
            <w:rPrChange w:id="733" w:author="Ari Fina Bintarti" w:date="2024-05-24T11:10:00Z">
              <w:rPr>
                <w:rFonts w:ascii="CharisSIL" w:hAnsi="CharisSIL"/>
                <w:b/>
                <w:bCs/>
                <w:sz w:val="16"/>
                <w:szCs w:val="16"/>
              </w:rPr>
            </w:rPrChange>
          </w:rPr>
          <w:t>:</w:t>
        </w:r>
      </w:ins>
      <w:ins w:id="734" w:author="Ari Fina Bintarti" w:date="2024-05-24T10:45:00Z">
        <w:r w:rsidRPr="00555F82">
          <w:rPr>
            <w:rFonts w:ascii="Arial" w:hAnsi="Arial" w:cs="Arial"/>
            <w:sz w:val="22"/>
            <w:szCs w:val="22"/>
            <w:rPrChange w:id="735" w:author="Ari Fina Bintarti" w:date="2024-05-24T11:10:00Z">
              <w:rPr>
                <w:rFonts w:ascii="Arial" w:hAnsi="Arial" w:cs="Arial"/>
              </w:rPr>
            </w:rPrChange>
          </w:rPr>
          <w:t xml:space="preserve"> Investigation, </w:t>
        </w:r>
      </w:ins>
      <w:ins w:id="736" w:author="Ari Fina Bintarti" w:date="2024-05-24T16:29:00Z">
        <w:r w:rsidR="00274763" w:rsidRPr="00174DA6">
          <w:rPr>
            <w:rFonts w:ascii="Arial" w:hAnsi="Arial" w:cs="Arial"/>
            <w:sz w:val="22"/>
            <w:szCs w:val="22"/>
          </w:rPr>
          <w:t>Methodology</w:t>
        </w:r>
        <w:r w:rsidR="00274763">
          <w:rPr>
            <w:rFonts w:ascii="Arial" w:hAnsi="Arial" w:cs="Arial"/>
            <w:sz w:val="22"/>
            <w:szCs w:val="22"/>
          </w:rPr>
          <w:t xml:space="preserve">, </w:t>
        </w:r>
      </w:ins>
      <w:ins w:id="737" w:author="Ari Fina Bintarti" w:date="2024-05-24T10:45:00Z">
        <w:r w:rsidRPr="00555F82">
          <w:rPr>
            <w:rFonts w:ascii="Arial" w:hAnsi="Arial" w:cs="Arial"/>
            <w:sz w:val="22"/>
            <w:szCs w:val="22"/>
            <w:rPrChange w:id="738" w:author="Ari Fina Bintarti" w:date="2024-05-24T11:10:00Z">
              <w:rPr>
                <w:rFonts w:ascii="Arial" w:hAnsi="Arial" w:cs="Arial"/>
              </w:rPr>
            </w:rPrChange>
          </w:rPr>
          <w:t>Writing – review &amp; editing</w:t>
        </w:r>
      </w:ins>
      <w:ins w:id="739" w:author="Ari Fina Bintarti" w:date="2024-05-24T10:38:00Z">
        <w:r w:rsidRPr="00555F82">
          <w:rPr>
            <w:rFonts w:ascii="Arial" w:hAnsi="Arial" w:cs="Arial"/>
            <w:sz w:val="22"/>
            <w:szCs w:val="22"/>
            <w:rPrChange w:id="740" w:author="Ari Fina Bintarti" w:date="2024-05-24T11:10:00Z">
              <w:rPr>
                <w:rFonts w:ascii="CharisSIL" w:hAnsi="CharisSIL"/>
                <w:sz w:val="16"/>
                <w:szCs w:val="16"/>
              </w:rPr>
            </w:rPrChange>
          </w:rPr>
          <w:t xml:space="preserve">. </w:t>
        </w:r>
      </w:ins>
      <w:ins w:id="741" w:author="Ari Fina Bintarti" w:date="2024-05-24T10:48:00Z">
        <w:r w:rsidRPr="00555F82">
          <w:rPr>
            <w:rFonts w:ascii="Arial" w:hAnsi="Arial" w:cs="Arial"/>
            <w:b/>
            <w:bCs/>
            <w:sz w:val="22"/>
            <w:szCs w:val="22"/>
            <w:rPrChange w:id="742" w:author="Ari Fina Bintarti" w:date="2024-05-24T11:10:00Z">
              <w:rPr>
                <w:rFonts w:ascii="Arial" w:hAnsi="Arial" w:cs="Arial"/>
                <w:b/>
                <w:bCs/>
              </w:rPr>
            </w:rPrChange>
          </w:rPr>
          <w:t>Dominika Kundel</w:t>
        </w:r>
      </w:ins>
      <w:ins w:id="743" w:author="Ari Fina Bintarti" w:date="2024-05-24T10:38:00Z">
        <w:r w:rsidRPr="00555F82">
          <w:rPr>
            <w:rFonts w:ascii="Arial" w:hAnsi="Arial" w:cs="Arial"/>
            <w:b/>
            <w:bCs/>
            <w:sz w:val="22"/>
            <w:szCs w:val="22"/>
            <w:rPrChange w:id="744" w:author="Ari Fina Bintarti" w:date="2024-05-24T11:10:00Z">
              <w:rPr>
                <w:rFonts w:ascii="CharisSIL" w:hAnsi="CharisSIL"/>
                <w:b/>
                <w:bCs/>
                <w:sz w:val="16"/>
                <w:szCs w:val="16"/>
              </w:rPr>
            </w:rPrChange>
          </w:rPr>
          <w:t xml:space="preserve">: </w:t>
        </w:r>
      </w:ins>
      <w:ins w:id="745" w:author="Ari Fina Bintarti" w:date="2024-05-24T11:06:00Z">
        <w:r w:rsidR="000C593E" w:rsidRPr="00555F82">
          <w:rPr>
            <w:rFonts w:ascii="Arial" w:hAnsi="Arial" w:cs="Arial"/>
            <w:sz w:val="22"/>
            <w:szCs w:val="22"/>
            <w:rPrChange w:id="746" w:author="Ari Fina Bintarti" w:date="2024-05-24T11:10:00Z">
              <w:rPr>
                <w:rFonts w:ascii="Arial" w:hAnsi="Arial" w:cs="Arial"/>
              </w:rPr>
            </w:rPrChange>
          </w:rPr>
          <w:t>Investigation</w:t>
        </w:r>
      </w:ins>
      <w:ins w:id="747" w:author="Ari Fina Bintarti" w:date="2024-05-24T10:58:00Z">
        <w:r w:rsidR="00ED6B79" w:rsidRPr="00555F82">
          <w:rPr>
            <w:rFonts w:ascii="Arial" w:hAnsi="Arial" w:cs="Arial"/>
            <w:sz w:val="22"/>
            <w:szCs w:val="22"/>
            <w:rPrChange w:id="748" w:author="Ari Fina Bintarti" w:date="2024-05-24T11:10:00Z">
              <w:rPr>
                <w:rFonts w:ascii="Arial" w:hAnsi="Arial" w:cs="Arial"/>
              </w:rPr>
            </w:rPrChange>
          </w:rPr>
          <w:t>,</w:t>
        </w:r>
      </w:ins>
      <w:ins w:id="749" w:author="Ari Fina Bintarti" w:date="2024-05-24T10:59:00Z">
        <w:r w:rsidR="00ED6B79" w:rsidRPr="00555F82">
          <w:rPr>
            <w:rFonts w:ascii="Arial" w:hAnsi="Arial" w:cs="Arial"/>
            <w:sz w:val="22"/>
            <w:szCs w:val="22"/>
            <w:rPrChange w:id="750" w:author="Ari Fina Bintarti" w:date="2024-05-24T11:10:00Z">
              <w:rPr>
                <w:rFonts w:ascii="Arial" w:hAnsi="Arial" w:cs="Arial"/>
              </w:rPr>
            </w:rPrChange>
          </w:rPr>
          <w:t xml:space="preserve"> Writing – review &amp; editing</w:t>
        </w:r>
      </w:ins>
      <w:ins w:id="751" w:author="Ari Fina Bintarti" w:date="2024-05-24T10:38:00Z">
        <w:r w:rsidRPr="00555F82">
          <w:rPr>
            <w:rFonts w:ascii="Arial" w:hAnsi="Arial" w:cs="Arial"/>
            <w:sz w:val="22"/>
            <w:szCs w:val="22"/>
            <w:rPrChange w:id="752" w:author="Ari Fina Bintarti" w:date="2024-05-24T11:10:00Z">
              <w:rPr>
                <w:rFonts w:ascii="CharisSIL" w:hAnsi="CharisSIL"/>
                <w:sz w:val="16"/>
                <w:szCs w:val="16"/>
              </w:rPr>
            </w:rPrChange>
          </w:rPr>
          <w:t xml:space="preserve">. </w:t>
        </w:r>
      </w:ins>
      <w:ins w:id="753" w:author="Ari Fina Bintarti" w:date="2024-05-24T10:49:00Z">
        <w:r w:rsidR="00ED6B79" w:rsidRPr="00555F82">
          <w:rPr>
            <w:rFonts w:ascii="Arial" w:hAnsi="Arial" w:cs="Arial"/>
            <w:b/>
            <w:bCs/>
            <w:sz w:val="22"/>
            <w:szCs w:val="22"/>
            <w:lang w:val="en-GB"/>
            <w:rPrChange w:id="754" w:author="Ari Fina Bintarti" w:date="2024-05-24T11:10:00Z">
              <w:rPr>
                <w:rFonts w:ascii="Arial" w:hAnsi="Arial" w:cs="Arial"/>
                <w:lang w:val="en-GB"/>
              </w:rPr>
            </w:rPrChange>
          </w:rPr>
          <w:t>Rafaela Feola Conz</w:t>
        </w:r>
      </w:ins>
      <w:ins w:id="755" w:author="Ari Fina Bintarti" w:date="2024-05-24T10:38:00Z">
        <w:r w:rsidRPr="00555F82">
          <w:rPr>
            <w:rFonts w:ascii="Arial" w:hAnsi="Arial" w:cs="Arial"/>
            <w:b/>
            <w:bCs/>
            <w:sz w:val="22"/>
            <w:szCs w:val="22"/>
            <w:rPrChange w:id="756" w:author="Ari Fina Bintarti" w:date="2024-05-24T11:10:00Z">
              <w:rPr>
                <w:rFonts w:ascii="CharisSIL" w:hAnsi="CharisSIL"/>
                <w:b/>
                <w:bCs/>
                <w:sz w:val="16"/>
                <w:szCs w:val="16"/>
              </w:rPr>
            </w:rPrChange>
          </w:rPr>
          <w:t xml:space="preserve">: </w:t>
        </w:r>
        <w:r w:rsidRPr="00555F82">
          <w:rPr>
            <w:rFonts w:ascii="Arial" w:hAnsi="Arial" w:cs="Arial"/>
            <w:sz w:val="22"/>
            <w:szCs w:val="22"/>
            <w:rPrChange w:id="757" w:author="Ari Fina Bintarti" w:date="2024-05-24T11:10:00Z">
              <w:rPr>
                <w:rFonts w:ascii="CharisSIL" w:hAnsi="CharisSIL"/>
                <w:sz w:val="16"/>
                <w:szCs w:val="16"/>
              </w:rPr>
            </w:rPrChange>
          </w:rPr>
          <w:t>Investigation</w:t>
        </w:r>
      </w:ins>
      <w:ins w:id="758" w:author="Ari Fina Bintarti" w:date="2024-05-24T10:59:00Z">
        <w:r w:rsidR="00ED6B79" w:rsidRPr="00555F82">
          <w:rPr>
            <w:rFonts w:ascii="Arial" w:hAnsi="Arial" w:cs="Arial"/>
            <w:sz w:val="22"/>
            <w:szCs w:val="22"/>
            <w:rPrChange w:id="759" w:author="Ari Fina Bintarti" w:date="2024-05-24T11:10:00Z">
              <w:rPr>
                <w:rFonts w:ascii="Arial" w:hAnsi="Arial" w:cs="Arial"/>
              </w:rPr>
            </w:rPrChange>
          </w:rPr>
          <w:t>, Writing – review &amp; editing</w:t>
        </w:r>
      </w:ins>
      <w:ins w:id="760" w:author="Ari Fina Bintarti" w:date="2024-05-24T10:38:00Z">
        <w:r w:rsidRPr="00555F82">
          <w:rPr>
            <w:rFonts w:ascii="Arial" w:hAnsi="Arial" w:cs="Arial"/>
            <w:sz w:val="22"/>
            <w:szCs w:val="22"/>
            <w:rPrChange w:id="761" w:author="Ari Fina Bintarti" w:date="2024-05-24T11:10:00Z">
              <w:rPr>
                <w:rFonts w:ascii="CharisSIL" w:hAnsi="CharisSIL"/>
                <w:sz w:val="16"/>
                <w:szCs w:val="16"/>
              </w:rPr>
            </w:rPrChange>
          </w:rPr>
          <w:t xml:space="preserve">. </w:t>
        </w:r>
      </w:ins>
      <w:ins w:id="762" w:author="Ari Fina Bintarti" w:date="2024-05-24T10:50:00Z">
        <w:r w:rsidR="00ED6B79" w:rsidRPr="00555F82">
          <w:rPr>
            <w:rFonts w:ascii="Arial" w:hAnsi="Arial" w:cs="Arial"/>
            <w:b/>
            <w:bCs/>
            <w:sz w:val="22"/>
            <w:szCs w:val="22"/>
            <w:lang w:val="en-GB"/>
            <w:rPrChange w:id="763" w:author="Ari Fina Bintarti" w:date="2024-05-24T11:10:00Z">
              <w:rPr>
                <w:rFonts w:ascii="Arial" w:hAnsi="Arial" w:cs="Arial"/>
                <w:lang w:val="en-GB"/>
              </w:rPr>
            </w:rPrChange>
          </w:rPr>
          <w:t>Paul Mäder</w:t>
        </w:r>
      </w:ins>
      <w:ins w:id="764" w:author="Ari Fina Bintarti" w:date="2024-05-24T10:38:00Z">
        <w:r w:rsidRPr="00555F82">
          <w:rPr>
            <w:rFonts w:ascii="Arial" w:hAnsi="Arial" w:cs="Arial"/>
            <w:b/>
            <w:bCs/>
            <w:sz w:val="22"/>
            <w:szCs w:val="22"/>
            <w:rPrChange w:id="765" w:author="Ari Fina Bintarti" w:date="2024-05-24T11:10:00Z">
              <w:rPr>
                <w:rFonts w:ascii="CharisSIL" w:hAnsi="CharisSIL"/>
                <w:b/>
                <w:bCs/>
                <w:sz w:val="16"/>
                <w:szCs w:val="16"/>
              </w:rPr>
            </w:rPrChange>
          </w:rPr>
          <w:t>:</w:t>
        </w:r>
      </w:ins>
      <w:ins w:id="766" w:author="Ari Fina Bintarti" w:date="2024-05-24T10:58:00Z">
        <w:r w:rsidR="00ED6B79" w:rsidRPr="00555F82">
          <w:rPr>
            <w:rFonts w:ascii="Arial" w:hAnsi="Arial" w:cs="Arial"/>
            <w:sz w:val="22"/>
            <w:szCs w:val="22"/>
            <w:rPrChange w:id="767" w:author="Ari Fina Bintarti" w:date="2024-05-24T11:10:00Z">
              <w:rPr>
                <w:rFonts w:ascii="Arial" w:hAnsi="Arial" w:cs="Arial"/>
              </w:rPr>
            </w:rPrChange>
          </w:rPr>
          <w:t xml:space="preserve"> </w:t>
        </w:r>
      </w:ins>
      <w:ins w:id="768" w:author="Ari Fina Bintarti" w:date="2024-05-24T11:01:00Z">
        <w:r w:rsidR="000C593E" w:rsidRPr="00555F82">
          <w:rPr>
            <w:rFonts w:ascii="Arial" w:hAnsi="Arial" w:cs="Arial"/>
            <w:sz w:val="22"/>
            <w:szCs w:val="22"/>
            <w:rPrChange w:id="769" w:author="Ari Fina Bintarti" w:date="2024-05-24T11:10:00Z">
              <w:rPr>
                <w:rFonts w:ascii="Arial" w:hAnsi="Arial" w:cs="Arial"/>
              </w:rPr>
            </w:rPrChange>
          </w:rPr>
          <w:t xml:space="preserve">Methodology, </w:t>
        </w:r>
      </w:ins>
      <w:ins w:id="770" w:author="Ari Fina Bintarti" w:date="2024-05-24T10:58:00Z">
        <w:r w:rsidR="00ED6B79" w:rsidRPr="00555F82">
          <w:rPr>
            <w:rFonts w:ascii="Arial" w:hAnsi="Arial" w:cs="Arial"/>
            <w:sz w:val="22"/>
            <w:szCs w:val="22"/>
            <w:rPrChange w:id="771" w:author="Ari Fina Bintarti" w:date="2024-05-24T11:10:00Z">
              <w:rPr>
                <w:rFonts w:ascii="Arial" w:hAnsi="Arial" w:cs="Arial"/>
              </w:rPr>
            </w:rPrChange>
          </w:rPr>
          <w:t>Writing – review &amp; editing</w:t>
        </w:r>
      </w:ins>
      <w:ins w:id="772" w:author="Ari Fina Bintarti" w:date="2024-05-24T10:38:00Z">
        <w:r w:rsidRPr="00555F82">
          <w:rPr>
            <w:rFonts w:ascii="Arial" w:hAnsi="Arial" w:cs="Arial"/>
            <w:sz w:val="22"/>
            <w:szCs w:val="22"/>
            <w:rPrChange w:id="773" w:author="Ari Fina Bintarti" w:date="2024-05-24T11:10:00Z">
              <w:rPr>
                <w:rFonts w:ascii="CharisSIL" w:hAnsi="CharisSIL"/>
                <w:sz w:val="16"/>
                <w:szCs w:val="16"/>
              </w:rPr>
            </w:rPrChange>
          </w:rPr>
          <w:t xml:space="preserve">. </w:t>
        </w:r>
      </w:ins>
      <w:ins w:id="774" w:author="Ari Fina Bintarti" w:date="2024-05-24T10:50:00Z">
        <w:r w:rsidR="00ED6B79" w:rsidRPr="00555F82">
          <w:rPr>
            <w:rFonts w:ascii="Arial" w:hAnsi="Arial" w:cs="Arial"/>
            <w:b/>
            <w:bCs/>
            <w:sz w:val="22"/>
            <w:szCs w:val="22"/>
            <w:lang w:val="en-GB"/>
            <w:rPrChange w:id="775" w:author="Ari Fina Bintarti" w:date="2024-05-24T11:10:00Z">
              <w:rPr>
                <w:rFonts w:ascii="Arial" w:hAnsi="Arial" w:cs="Arial"/>
                <w:lang w:val="en-GB"/>
              </w:rPr>
            </w:rPrChange>
          </w:rPr>
          <w:t>Hans-Martin Krause</w:t>
        </w:r>
      </w:ins>
      <w:ins w:id="776" w:author="Ari Fina Bintarti" w:date="2024-05-24T10:38:00Z">
        <w:r w:rsidRPr="00555F82">
          <w:rPr>
            <w:rFonts w:ascii="Arial" w:hAnsi="Arial" w:cs="Arial"/>
            <w:b/>
            <w:bCs/>
            <w:sz w:val="22"/>
            <w:szCs w:val="22"/>
            <w:rPrChange w:id="777" w:author="Ari Fina Bintarti" w:date="2024-05-24T11:10:00Z">
              <w:rPr>
                <w:rFonts w:ascii="CharisSIL" w:hAnsi="CharisSIL"/>
                <w:b/>
                <w:bCs/>
                <w:sz w:val="16"/>
                <w:szCs w:val="16"/>
              </w:rPr>
            </w:rPrChange>
          </w:rPr>
          <w:t>:</w:t>
        </w:r>
      </w:ins>
      <w:ins w:id="778" w:author="Ari Fina Bintarti" w:date="2024-05-24T10:58:00Z">
        <w:r w:rsidR="00ED6B79" w:rsidRPr="00555F82">
          <w:rPr>
            <w:rFonts w:ascii="Arial" w:hAnsi="Arial" w:cs="Arial"/>
            <w:sz w:val="22"/>
            <w:szCs w:val="22"/>
            <w:rPrChange w:id="779" w:author="Ari Fina Bintarti" w:date="2024-05-24T11:10:00Z">
              <w:rPr>
                <w:rFonts w:ascii="Arial" w:hAnsi="Arial" w:cs="Arial"/>
              </w:rPr>
            </w:rPrChange>
          </w:rPr>
          <w:t xml:space="preserve"> </w:t>
        </w:r>
      </w:ins>
      <w:ins w:id="780" w:author="Ari Fina Bintarti" w:date="2024-05-24T11:01:00Z">
        <w:r w:rsidR="000C593E" w:rsidRPr="00555F82">
          <w:rPr>
            <w:rFonts w:ascii="Arial" w:hAnsi="Arial" w:cs="Arial"/>
            <w:sz w:val="22"/>
            <w:szCs w:val="22"/>
            <w:rPrChange w:id="781" w:author="Ari Fina Bintarti" w:date="2024-05-24T11:10:00Z">
              <w:rPr>
                <w:rFonts w:ascii="Arial" w:hAnsi="Arial" w:cs="Arial"/>
              </w:rPr>
            </w:rPrChange>
          </w:rPr>
          <w:t xml:space="preserve">Methodology, </w:t>
        </w:r>
      </w:ins>
      <w:ins w:id="782" w:author="Ari Fina Bintarti" w:date="2024-05-24T10:58:00Z">
        <w:r w:rsidR="00ED6B79" w:rsidRPr="00555F82">
          <w:rPr>
            <w:rFonts w:ascii="Arial" w:hAnsi="Arial" w:cs="Arial"/>
            <w:sz w:val="22"/>
            <w:szCs w:val="22"/>
            <w:rPrChange w:id="783" w:author="Ari Fina Bintarti" w:date="2024-05-24T11:10:00Z">
              <w:rPr>
                <w:rFonts w:ascii="Arial" w:hAnsi="Arial" w:cs="Arial"/>
              </w:rPr>
            </w:rPrChange>
          </w:rPr>
          <w:t>Writing – review &amp; editing</w:t>
        </w:r>
      </w:ins>
      <w:ins w:id="784" w:author="Ari Fina Bintarti" w:date="2024-05-24T10:38:00Z">
        <w:r w:rsidRPr="00555F82">
          <w:rPr>
            <w:rFonts w:ascii="Arial" w:hAnsi="Arial" w:cs="Arial"/>
            <w:sz w:val="22"/>
            <w:szCs w:val="22"/>
            <w:rPrChange w:id="785" w:author="Ari Fina Bintarti" w:date="2024-05-24T11:10:00Z">
              <w:rPr>
                <w:rFonts w:ascii="CharisSIL" w:hAnsi="CharisSIL"/>
                <w:sz w:val="16"/>
                <w:szCs w:val="16"/>
              </w:rPr>
            </w:rPrChange>
          </w:rPr>
          <w:t xml:space="preserve">. </w:t>
        </w:r>
      </w:ins>
      <w:ins w:id="786" w:author="Ari Fina Bintarti" w:date="2024-05-24T10:51:00Z">
        <w:r w:rsidR="00ED6B79" w:rsidRPr="00555F82">
          <w:rPr>
            <w:rFonts w:ascii="Arial" w:hAnsi="Arial" w:cs="Arial"/>
            <w:b/>
            <w:bCs/>
            <w:sz w:val="22"/>
            <w:szCs w:val="22"/>
            <w:lang w:val="en-GB"/>
            <w:rPrChange w:id="787" w:author="Ari Fina Bintarti" w:date="2024-05-24T11:10:00Z">
              <w:rPr>
                <w:rFonts w:ascii="Arial" w:hAnsi="Arial" w:cs="Arial"/>
                <w:lang w:val="en-GB"/>
              </w:rPr>
            </w:rPrChange>
          </w:rPr>
          <w:t>Jochen Mayer</w:t>
        </w:r>
      </w:ins>
      <w:ins w:id="788" w:author="Ari Fina Bintarti" w:date="2024-05-24T10:50:00Z">
        <w:r w:rsidR="00ED6B79" w:rsidRPr="00555F82">
          <w:rPr>
            <w:rFonts w:ascii="Arial" w:hAnsi="Arial" w:cs="Arial"/>
            <w:b/>
            <w:bCs/>
            <w:sz w:val="22"/>
            <w:szCs w:val="22"/>
            <w:rPrChange w:id="789" w:author="Ari Fina Bintarti" w:date="2024-05-24T11:10:00Z">
              <w:rPr>
                <w:rFonts w:ascii="Arial" w:hAnsi="Arial" w:cs="Arial"/>
                <w:b/>
                <w:bCs/>
              </w:rPr>
            </w:rPrChange>
          </w:rPr>
          <w:t>:</w:t>
        </w:r>
      </w:ins>
      <w:ins w:id="790" w:author="Ari Fina Bintarti" w:date="2024-05-24T10:58:00Z">
        <w:r w:rsidR="00ED6B79" w:rsidRPr="00555F82">
          <w:rPr>
            <w:rFonts w:ascii="Arial" w:hAnsi="Arial" w:cs="Arial"/>
            <w:sz w:val="22"/>
            <w:szCs w:val="22"/>
            <w:rPrChange w:id="791" w:author="Ari Fina Bintarti" w:date="2024-05-24T11:10:00Z">
              <w:rPr>
                <w:rFonts w:ascii="Arial" w:hAnsi="Arial" w:cs="Arial"/>
              </w:rPr>
            </w:rPrChange>
          </w:rPr>
          <w:t xml:space="preserve"> </w:t>
        </w:r>
      </w:ins>
      <w:ins w:id="792" w:author="Ari Fina Bintarti" w:date="2024-05-24T11:01:00Z">
        <w:r w:rsidR="000C593E" w:rsidRPr="00555F82">
          <w:rPr>
            <w:rFonts w:ascii="Arial" w:hAnsi="Arial" w:cs="Arial"/>
            <w:sz w:val="22"/>
            <w:szCs w:val="22"/>
            <w:rPrChange w:id="793" w:author="Ari Fina Bintarti" w:date="2024-05-24T11:10:00Z">
              <w:rPr>
                <w:rFonts w:ascii="Arial" w:hAnsi="Arial" w:cs="Arial"/>
              </w:rPr>
            </w:rPrChange>
          </w:rPr>
          <w:t xml:space="preserve">Methodology, </w:t>
        </w:r>
      </w:ins>
      <w:ins w:id="794" w:author="Ari Fina Bintarti" w:date="2024-05-24T11:10:00Z">
        <w:r w:rsidR="00B86C96" w:rsidRPr="00555F82">
          <w:rPr>
            <w:rFonts w:ascii="Arial" w:hAnsi="Arial" w:cs="Arial"/>
            <w:sz w:val="22"/>
            <w:szCs w:val="22"/>
            <w:rPrChange w:id="795" w:author="Ari Fina Bintarti" w:date="2024-05-24T11:10:00Z">
              <w:rPr>
                <w:rFonts w:ascii="Arial" w:hAnsi="Arial" w:cs="Arial"/>
              </w:rPr>
            </w:rPrChange>
          </w:rPr>
          <w:t xml:space="preserve">Project administration, </w:t>
        </w:r>
      </w:ins>
      <w:ins w:id="796" w:author="Ari Fina Bintarti" w:date="2024-05-24T10:58:00Z">
        <w:r w:rsidR="00ED6B79" w:rsidRPr="00555F82">
          <w:rPr>
            <w:rFonts w:ascii="Arial" w:hAnsi="Arial" w:cs="Arial"/>
            <w:sz w:val="22"/>
            <w:szCs w:val="22"/>
            <w:rPrChange w:id="797" w:author="Ari Fina Bintarti" w:date="2024-05-24T11:10:00Z">
              <w:rPr>
                <w:rFonts w:ascii="Arial" w:hAnsi="Arial" w:cs="Arial"/>
              </w:rPr>
            </w:rPrChange>
          </w:rPr>
          <w:t>Writing – review &amp; editing</w:t>
        </w:r>
      </w:ins>
      <w:ins w:id="798" w:author="Ari Fina Bintarti" w:date="2024-05-24T10:50:00Z">
        <w:r w:rsidR="00ED6B79" w:rsidRPr="00555F82">
          <w:rPr>
            <w:rFonts w:ascii="Arial" w:hAnsi="Arial" w:cs="Arial"/>
            <w:sz w:val="22"/>
            <w:szCs w:val="22"/>
            <w:rPrChange w:id="799" w:author="Ari Fina Bintarti" w:date="2024-05-24T11:10:00Z">
              <w:rPr>
                <w:rFonts w:ascii="Arial" w:hAnsi="Arial" w:cs="Arial"/>
              </w:rPr>
            </w:rPrChange>
          </w:rPr>
          <w:t xml:space="preserve">. </w:t>
        </w:r>
      </w:ins>
      <w:ins w:id="800" w:author="Ari Fina Bintarti" w:date="2024-05-24T10:51:00Z">
        <w:r w:rsidR="00ED6B79" w:rsidRPr="00555F82">
          <w:rPr>
            <w:rFonts w:ascii="Arial" w:hAnsi="Arial" w:cs="Arial"/>
            <w:b/>
            <w:bCs/>
            <w:sz w:val="22"/>
            <w:szCs w:val="22"/>
            <w:lang w:val="en-GB"/>
            <w:rPrChange w:id="801" w:author="Ari Fina Bintarti" w:date="2024-05-24T11:10:00Z">
              <w:rPr>
                <w:rFonts w:ascii="Arial" w:hAnsi="Arial" w:cs="Arial"/>
                <w:b/>
                <w:bCs/>
                <w:lang w:val="en-GB"/>
              </w:rPr>
            </w:rPrChange>
          </w:rPr>
          <w:t>Laurent Philippot</w:t>
        </w:r>
      </w:ins>
      <w:ins w:id="802" w:author="Ari Fina Bintarti" w:date="2024-05-24T10:50:00Z">
        <w:r w:rsidR="00ED6B79" w:rsidRPr="00555F82">
          <w:rPr>
            <w:rFonts w:ascii="Arial" w:hAnsi="Arial" w:cs="Arial"/>
            <w:b/>
            <w:bCs/>
            <w:sz w:val="22"/>
            <w:szCs w:val="22"/>
            <w:rPrChange w:id="803" w:author="Ari Fina Bintarti" w:date="2024-05-24T11:10:00Z">
              <w:rPr>
                <w:rFonts w:ascii="Arial" w:hAnsi="Arial" w:cs="Arial"/>
                <w:b/>
                <w:bCs/>
              </w:rPr>
            </w:rPrChange>
          </w:rPr>
          <w:t xml:space="preserve">: </w:t>
        </w:r>
        <w:r w:rsidR="00ED6B79" w:rsidRPr="00555F82">
          <w:rPr>
            <w:rFonts w:ascii="Arial" w:hAnsi="Arial" w:cs="Arial"/>
            <w:sz w:val="22"/>
            <w:szCs w:val="22"/>
            <w:rPrChange w:id="804" w:author="Ari Fina Bintarti" w:date="2024-05-24T11:10:00Z">
              <w:rPr>
                <w:rFonts w:ascii="Arial" w:hAnsi="Arial" w:cs="Arial"/>
              </w:rPr>
            </w:rPrChange>
          </w:rPr>
          <w:t>Writing – review &amp; editing</w:t>
        </w:r>
      </w:ins>
      <w:ins w:id="805" w:author="Ari Fina Bintarti" w:date="2024-05-24T11:02:00Z">
        <w:r w:rsidR="000C593E" w:rsidRPr="00555F82">
          <w:rPr>
            <w:rFonts w:ascii="Arial" w:hAnsi="Arial" w:cs="Arial"/>
            <w:sz w:val="22"/>
            <w:szCs w:val="22"/>
            <w:rPrChange w:id="806" w:author="Ari Fina Bintarti" w:date="2024-05-24T11:10:00Z">
              <w:rPr>
                <w:rFonts w:ascii="Arial" w:hAnsi="Arial" w:cs="Arial"/>
              </w:rPr>
            </w:rPrChange>
          </w:rPr>
          <w:t xml:space="preserve">, </w:t>
        </w:r>
      </w:ins>
      <w:ins w:id="807" w:author="Ari Fina Bintarti" w:date="2024-05-24T10:50:00Z">
        <w:r w:rsidR="00ED6B79" w:rsidRPr="00555F82">
          <w:rPr>
            <w:rFonts w:ascii="Arial" w:hAnsi="Arial" w:cs="Arial"/>
            <w:sz w:val="22"/>
            <w:szCs w:val="22"/>
            <w:rPrChange w:id="808" w:author="Ari Fina Bintarti" w:date="2024-05-24T11:10:00Z">
              <w:rPr>
                <w:rFonts w:ascii="Arial" w:hAnsi="Arial" w:cs="Arial"/>
              </w:rPr>
            </w:rPrChange>
          </w:rPr>
          <w:t xml:space="preserve">Supervision, Conceptualization. </w:t>
        </w:r>
      </w:ins>
      <w:ins w:id="809" w:author="Ari Fina Bintarti" w:date="2024-05-24T10:51:00Z">
        <w:r w:rsidR="00ED6B79" w:rsidRPr="00555F82">
          <w:rPr>
            <w:rFonts w:ascii="Arial" w:hAnsi="Arial" w:cs="Arial"/>
            <w:b/>
            <w:bCs/>
            <w:sz w:val="22"/>
            <w:szCs w:val="22"/>
            <w:lang w:val="en-GB"/>
            <w:rPrChange w:id="810" w:author="Ari Fina Bintarti" w:date="2024-05-24T11:10:00Z">
              <w:rPr>
                <w:rFonts w:ascii="Arial" w:hAnsi="Arial" w:cs="Arial"/>
                <w:b/>
                <w:bCs/>
                <w:lang w:val="en-GB"/>
              </w:rPr>
            </w:rPrChange>
          </w:rPr>
          <w:t>Martin Hartmann</w:t>
        </w:r>
        <w:r w:rsidR="00ED6B79" w:rsidRPr="00555F82">
          <w:rPr>
            <w:rFonts w:ascii="Arial" w:hAnsi="Arial" w:cs="Arial"/>
            <w:b/>
            <w:bCs/>
            <w:sz w:val="22"/>
            <w:szCs w:val="22"/>
            <w:rPrChange w:id="811" w:author="Ari Fina Bintarti" w:date="2024-05-24T11:10:00Z">
              <w:rPr>
                <w:rFonts w:ascii="Arial" w:hAnsi="Arial" w:cs="Arial"/>
                <w:b/>
                <w:bCs/>
              </w:rPr>
            </w:rPrChange>
          </w:rPr>
          <w:t xml:space="preserve">: </w:t>
        </w:r>
        <w:r w:rsidR="00ED6B79" w:rsidRPr="00555F82">
          <w:rPr>
            <w:rFonts w:ascii="Arial" w:hAnsi="Arial" w:cs="Arial"/>
            <w:sz w:val="22"/>
            <w:szCs w:val="22"/>
            <w:rPrChange w:id="812" w:author="Ari Fina Bintarti" w:date="2024-05-24T11:10:00Z">
              <w:rPr>
                <w:rFonts w:ascii="Arial" w:hAnsi="Arial" w:cs="Arial"/>
              </w:rPr>
            </w:rPrChange>
          </w:rPr>
          <w:t>Writing – review &amp; editing, Supervision, Conceptualization</w:t>
        </w:r>
      </w:ins>
      <w:ins w:id="813" w:author="Ari Fina Bintarti" w:date="2024-05-24T10:55:00Z">
        <w:r w:rsidR="00ED6B79" w:rsidRPr="00555F82">
          <w:rPr>
            <w:rFonts w:ascii="Arial" w:hAnsi="Arial" w:cs="Arial"/>
            <w:sz w:val="22"/>
            <w:szCs w:val="22"/>
            <w:rPrChange w:id="814" w:author="Ari Fina Bintarti" w:date="2024-05-24T11:10:00Z">
              <w:rPr>
                <w:rFonts w:ascii="Arial" w:hAnsi="Arial" w:cs="Arial"/>
              </w:rPr>
            </w:rPrChange>
          </w:rPr>
          <w:t xml:space="preserve">, </w:t>
        </w:r>
      </w:ins>
      <w:ins w:id="815" w:author="Ari Fina Bintarti" w:date="2024-05-24T11:05:00Z">
        <w:r w:rsidR="000C593E" w:rsidRPr="00555F82">
          <w:rPr>
            <w:rFonts w:ascii="Arial" w:hAnsi="Arial" w:cs="Arial"/>
            <w:sz w:val="22"/>
            <w:szCs w:val="22"/>
            <w:rPrChange w:id="816" w:author="Ari Fina Bintarti" w:date="2024-05-24T11:10:00Z">
              <w:rPr>
                <w:rFonts w:ascii="Arial" w:hAnsi="Arial" w:cs="Arial"/>
              </w:rPr>
            </w:rPrChange>
          </w:rPr>
          <w:t xml:space="preserve">Project administration, </w:t>
        </w:r>
      </w:ins>
      <w:ins w:id="817" w:author="Ari Fina Bintarti" w:date="2024-05-24T10:55:00Z">
        <w:r w:rsidR="00ED6B79" w:rsidRPr="00555F82">
          <w:rPr>
            <w:rFonts w:ascii="Arial" w:hAnsi="Arial" w:cs="Arial"/>
            <w:sz w:val="22"/>
            <w:szCs w:val="22"/>
            <w:rPrChange w:id="818" w:author="Ari Fina Bintarti" w:date="2024-05-24T11:10:00Z">
              <w:rPr>
                <w:rFonts w:ascii="Arial" w:hAnsi="Arial" w:cs="Arial"/>
              </w:rPr>
            </w:rPrChange>
          </w:rPr>
          <w:t xml:space="preserve">Funding </w:t>
        </w:r>
      </w:ins>
      <w:ins w:id="819" w:author="Ari Fina Bintarti" w:date="2024-05-24T11:05:00Z">
        <w:r w:rsidR="000C593E" w:rsidRPr="00555F82">
          <w:rPr>
            <w:rFonts w:ascii="Arial" w:hAnsi="Arial" w:cs="Arial"/>
            <w:sz w:val="22"/>
            <w:szCs w:val="22"/>
            <w:rPrChange w:id="820" w:author="Ari Fina Bintarti" w:date="2024-05-24T11:10:00Z">
              <w:rPr>
                <w:rFonts w:ascii="Arial" w:hAnsi="Arial" w:cs="Arial"/>
              </w:rPr>
            </w:rPrChange>
          </w:rPr>
          <w:t>acquisition.</w:t>
        </w:r>
      </w:ins>
      <w:ins w:id="821" w:author="Ari Fina Bintarti" w:date="2024-05-24T10:51:00Z">
        <w:r w:rsidR="00ED6B79" w:rsidRPr="00555F82">
          <w:rPr>
            <w:rFonts w:ascii="Arial" w:hAnsi="Arial" w:cs="Arial"/>
            <w:sz w:val="22"/>
            <w:szCs w:val="22"/>
            <w:rPrChange w:id="822" w:author="Ari Fina Bintarti" w:date="2024-05-24T11:10:00Z">
              <w:rPr>
                <w:rFonts w:ascii="Arial" w:hAnsi="Arial" w:cs="Arial"/>
              </w:rPr>
            </w:rPrChange>
          </w:rPr>
          <w:t xml:space="preserve"> </w:t>
        </w:r>
      </w:ins>
    </w:p>
    <w:p w14:paraId="7FAC46D7" w14:textId="4E63BB1B" w:rsidR="00D758ED" w:rsidRPr="007A0EEA" w:rsidRDefault="002C0241" w:rsidP="007A0EEA">
      <w:pPr>
        <w:spacing w:line="480" w:lineRule="auto"/>
        <w:jc w:val="both"/>
        <w:rPr>
          <w:rFonts w:ascii="Arial" w:hAnsi="Arial" w:cs="Arial"/>
          <w:b/>
          <w:bCs/>
          <w:sz w:val="24"/>
          <w:szCs w:val="24"/>
          <w:rPrChange w:id="823" w:author="Ari Fina Bintarti" w:date="2024-05-24T10:31:00Z">
            <w:rPr>
              <w:rFonts w:ascii="Arial" w:hAnsi="Arial" w:cs="Arial"/>
              <w:b/>
              <w:bCs/>
            </w:rPr>
          </w:rPrChange>
        </w:rPr>
      </w:pPr>
      <w:ins w:id="824" w:author="Ari Fina Bintarti" w:date="2024-05-24T10:17:00Z">
        <w:r w:rsidRPr="007A0EEA">
          <w:rPr>
            <w:rFonts w:ascii="Arial" w:hAnsi="Arial" w:cs="Arial"/>
            <w:b/>
            <w:bCs/>
            <w:sz w:val="24"/>
            <w:szCs w:val="24"/>
          </w:rPr>
          <w:t>Declaration of competing interest</w:t>
        </w:r>
      </w:ins>
    </w:p>
    <w:p w14:paraId="28B6F904" w14:textId="78DB988F" w:rsidR="007A0EEA" w:rsidRPr="007A0EEA" w:rsidRDefault="007A0EEA">
      <w:pPr>
        <w:pStyle w:val="NormalWeb"/>
        <w:spacing w:line="480" w:lineRule="auto"/>
        <w:ind w:firstLine="360"/>
        <w:jc w:val="both"/>
        <w:rPr>
          <w:ins w:id="825" w:author="Ari Fina Bintarti" w:date="2024-05-24T10:31:00Z"/>
          <w:rFonts w:ascii="Arial" w:hAnsi="Arial" w:cs="Arial"/>
          <w:sz w:val="22"/>
          <w:szCs w:val="22"/>
          <w:rPrChange w:id="826" w:author="Ari Fina Bintarti" w:date="2024-05-24T10:32:00Z">
            <w:rPr>
              <w:ins w:id="827" w:author="Ari Fina Bintarti" w:date="2024-05-24T10:31:00Z"/>
            </w:rPr>
          </w:rPrChange>
        </w:rPr>
        <w:pPrChange w:id="828" w:author="Ari Fina Bintarti" w:date="2024-05-24T10:32:00Z">
          <w:pPr>
            <w:pStyle w:val="NormalWeb"/>
          </w:pPr>
        </w:pPrChange>
      </w:pPr>
      <w:ins w:id="829" w:author="Ari Fina Bintarti" w:date="2024-05-24T10:31:00Z">
        <w:r w:rsidRPr="007A0EEA">
          <w:rPr>
            <w:rFonts w:ascii="Arial" w:hAnsi="Arial" w:cs="Arial"/>
            <w:sz w:val="22"/>
            <w:szCs w:val="22"/>
            <w:rPrChange w:id="830" w:author="Ari Fina Bintarti" w:date="2024-05-24T10:32:00Z">
              <w:rPr>
                <w:rFonts w:ascii="CharisSIL" w:hAnsi="CharisSIL"/>
                <w:sz w:val="16"/>
                <w:szCs w:val="16"/>
              </w:rPr>
            </w:rPrChange>
          </w:rPr>
          <w:t>The authors declare that they have no known competing financial interests or personal</w:t>
        </w:r>
      </w:ins>
      <w:ins w:id="831" w:author="Ari Fina Bintarti" w:date="2024-05-24T10:32:00Z">
        <w:r>
          <w:rPr>
            <w:rFonts w:ascii="Arial" w:hAnsi="Arial" w:cs="Arial"/>
            <w:sz w:val="22"/>
            <w:szCs w:val="22"/>
          </w:rPr>
          <w:t xml:space="preserve"> </w:t>
        </w:r>
      </w:ins>
      <w:ins w:id="832" w:author="Ari Fina Bintarti" w:date="2024-05-24T10:31:00Z">
        <w:r w:rsidRPr="007A0EEA">
          <w:rPr>
            <w:rFonts w:ascii="Arial" w:hAnsi="Arial" w:cs="Arial"/>
            <w:sz w:val="22"/>
            <w:szCs w:val="22"/>
            <w:rPrChange w:id="833" w:author="Ari Fina Bintarti" w:date="2024-05-24T10:32:00Z">
              <w:rPr>
                <w:rFonts w:ascii="CharisSIL" w:hAnsi="CharisSIL"/>
                <w:sz w:val="16"/>
                <w:szCs w:val="16"/>
              </w:rPr>
            </w:rPrChange>
          </w:rPr>
          <w:t xml:space="preserve">relationships that could have appeared to influence the work reported in this paper. </w:t>
        </w:r>
      </w:ins>
    </w:p>
    <w:p w14:paraId="7C378318" w14:textId="10E090CA" w:rsidR="007A0EEA" w:rsidRDefault="007A0EEA" w:rsidP="0063031D">
      <w:pPr>
        <w:spacing w:line="480" w:lineRule="auto"/>
        <w:jc w:val="both"/>
        <w:rPr>
          <w:ins w:id="834" w:author="Ari Fina Bintarti" w:date="2024-05-24T10:30:00Z"/>
          <w:rFonts w:ascii="Arial" w:hAnsi="Arial" w:cs="Arial"/>
          <w:b/>
          <w:bCs/>
          <w:sz w:val="24"/>
          <w:szCs w:val="24"/>
        </w:rPr>
      </w:pPr>
      <w:ins w:id="835" w:author="Ari Fina Bintarti" w:date="2024-05-24T10:29:00Z">
        <w:r>
          <w:rPr>
            <w:rFonts w:ascii="Arial" w:hAnsi="Arial" w:cs="Arial"/>
            <w:b/>
            <w:bCs/>
            <w:sz w:val="24"/>
            <w:szCs w:val="24"/>
          </w:rPr>
          <w:t>Data availability</w:t>
        </w:r>
      </w:ins>
    </w:p>
    <w:p w14:paraId="17780D03" w14:textId="77777777" w:rsidR="007A0EEA" w:rsidRPr="00157A05" w:rsidRDefault="007A0EEA" w:rsidP="007A0EEA">
      <w:pPr>
        <w:spacing w:after="0" w:line="480" w:lineRule="auto"/>
        <w:ind w:firstLine="360"/>
        <w:jc w:val="both"/>
        <w:rPr>
          <w:moveTo w:id="836" w:author="Ari Fina Bintarti" w:date="2024-05-24T10:30:00Z"/>
          <w:rFonts w:ascii="Arial" w:hAnsi="Arial" w:cs="Arial"/>
        </w:rPr>
      </w:pPr>
      <w:moveToRangeStart w:id="837" w:author="Ari Fina Bintarti" w:date="2024-05-24T10:30:00Z" w:name="move167439071"/>
      <w:moveTo w:id="838" w:author="Ari Fina Bintarti" w:date="2024-05-24T10:30:00Z">
        <w:r w:rsidRPr="00157A05">
          <w:rPr>
            <w:rFonts w:ascii="Arial" w:hAnsi="Arial" w:cs="Arial"/>
          </w:rPr>
          <w:t xml:space="preserve">The computational workflows for sequence processing and ecological statistics are available on </w:t>
        </w:r>
        <w:r w:rsidRPr="00162DC7">
          <w:rPr>
            <w:rFonts w:ascii="Arial" w:hAnsi="Arial" w:cs="Arial"/>
          </w:rPr>
          <w:t>GitHub (https://github.com/arifinabintarti/microservices</w:t>
        </w:r>
        <w:r>
          <w:rPr>
            <w:rFonts w:ascii="Arial" w:hAnsi="Arial" w:cs="Arial"/>
          </w:rPr>
          <w:t>)</w:t>
        </w:r>
        <w:r w:rsidRPr="00157A05">
          <w:rPr>
            <w:rFonts w:ascii="Arial" w:hAnsi="Arial" w:cs="Arial"/>
          </w:rPr>
          <w:t xml:space="preserve">. Raw sequence data of </w:t>
        </w:r>
        <w:r w:rsidRPr="00157A05">
          <w:rPr>
            <w:rFonts w:ascii="Arial" w:hAnsi="Arial" w:cs="Arial"/>
          </w:rPr>
          <w:lastRenderedPageBreak/>
          <w:t xml:space="preserve">amoA gene of AOB, AOA, and comammox have been deposited in the Sequence Read Archive NCBI database under Bioproject accession number </w:t>
        </w:r>
        <w:r w:rsidRPr="00157A05">
          <w:rPr>
            <w:rFonts w:ascii="Arial" w:hAnsi="Arial" w:cs="Arial"/>
            <w:highlight w:val="yellow"/>
            <w:u w:val="single"/>
          </w:rPr>
          <w:t>….</w:t>
        </w:r>
        <w:r w:rsidRPr="00157A05">
          <w:rPr>
            <w:rFonts w:ascii="Arial" w:hAnsi="Arial" w:cs="Arial"/>
            <w:highlight w:val="yellow"/>
          </w:rPr>
          <w:t>.</w:t>
        </w:r>
      </w:moveTo>
    </w:p>
    <w:moveToRangeEnd w:id="837"/>
    <w:p w14:paraId="57C1CA89" w14:textId="77777777" w:rsidR="007A0EEA" w:rsidRDefault="007A0EEA" w:rsidP="0063031D">
      <w:pPr>
        <w:spacing w:line="480" w:lineRule="auto"/>
        <w:jc w:val="both"/>
        <w:rPr>
          <w:ins w:id="839" w:author="Ari Fina Bintarti" w:date="2024-05-24T10:29:00Z"/>
          <w:rFonts w:ascii="Arial" w:hAnsi="Arial" w:cs="Arial"/>
          <w:b/>
          <w:bCs/>
          <w:sz w:val="24"/>
          <w:szCs w:val="24"/>
        </w:rPr>
      </w:pPr>
    </w:p>
    <w:p w14:paraId="6E36B746" w14:textId="32EDDF37" w:rsidR="002C0241" w:rsidRPr="007A0EEA" w:rsidRDefault="002C0241" w:rsidP="0063031D">
      <w:pPr>
        <w:spacing w:line="480" w:lineRule="auto"/>
        <w:jc w:val="both"/>
        <w:rPr>
          <w:ins w:id="840" w:author="Ari Fina Bintarti" w:date="2024-05-24T10:18:00Z"/>
          <w:rFonts w:ascii="Arial" w:hAnsi="Arial" w:cs="Arial"/>
          <w:b/>
          <w:bCs/>
          <w:sz w:val="24"/>
          <w:szCs w:val="24"/>
          <w:rPrChange w:id="841" w:author="Ari Fina Bintarti" w:date="2024-05-24T10:29:00Z">
            <w:rPr>
              <w:ins w:id="842" w:author="Ari Fina Bintarti" w:date="2024-05-24T10:18:00Z"/>
              <w:rFonts w:ascii="Arial" w:hAnsi="Arial" w:cs="Arial"/>
              <w:b/>
              <w:bCs/>
            </w:rPr>
          </w:rPrChange>
        </w:rPr>
      </w:pPr>
      <w:ins w:id="843" w:author="Ari Fina Bintarti" w:date="2024-05-24T10:18:00Z">
        <w:r w:rsidRPr="007A0EEA">
          <w:rPr>
            <w:rFonts w:ascii="Arial" w:hAnsi="Arial" w:cs="Arial"/>
            <w:b/>
            <w:bCs/>
            <w:sz w:val="24"/>
            <w:szCs w:val="24"/>
            <w:rPrChange w:id="844" w:author="Ari Fina Bintarti" w:date="2024-05-24T10:29:00Z">
              <w:rPr>
                <w:rFonts w:ascii="Arial" w:hAnsi="Arial" w:cs="Arial"/>
                <w:b/>
                <w:bCs/>
              </w:rPr>
            </w:rPrChange>
          </w:rPr>
          <w:t>Appendix A. Supplementary data</w:t>
        </w:r>
      </w:ins>
    </w:p>
    <w:p w14:paraId="56CDB167" w14:textId="2723F369" w:rsidR="002C0241" w:rsidRPr="002C0241" w:rsidRDefault="002C0241">
      <w:pPr>
        <w:tabs>
          <w:tab w:val="left" w:pos="360"/>
        </w:tabs>
        <w:spacing w:line="480" w:lineRule="auto"/>
        <w:jc w:val="both"/>
        <w:rPr>
          <w:ins w:id="845" w:author="Ari Fina Bintarti" w:date="2024-05-24T10:17:00Z"/>
          <w:rFonts w:ascii="Arial" w:hAnsi="Arial" w:cs="Arial"/>
          <w:rPrChange w:id="846" w:author="Ari Fina Bintarti" w:date="2024-05-24T10:18:00Z">
            <w:rPr>
              <w:ins w:id="847" w:author="Ari Fina Bintarti" w:date="2024-05-24T10:17:00Z"/>
              <w:rFonts w:ascii="Arial" w:hAnsi="Arial" w:cs="Arial"/>
              <w:b/>
              <w:bCs/>
            </w:rPr>
          </w:rPrChange>
        </w:rPr>
        <w:pPrChange w:id="848" w:author="Ari Fina Bintarti" w:date="2024-05-24T10:18:00Z">
          <w:pPr>
            <w:spacing w:line="480" w:lineRule="auto"/>
            <w:jc w:val="both"/>
          </w:pPr>
        </w:pPrChange>
      </w:pPr>
      <w:ins w:id="849" w:author="Ari Fina Bintarti" w:date="2024-05-24T10:18:00Z">
        <w:r>
          <w:rPr>
            <w:rFonts w:ascii="Arial" w:hAnsi="Arial" w:cs="Arial"/>
          </w:rPr>
          <w:tab/>
          <w:t>Supplementary data</w:t>
        </w:r>
      </w:ins>
      <w:ins w:id="850" w:author="Ari Fina Bintarti" w:date="2024-05-24T10:19:00Z">
        <w:r>
          <w:rPr>
            <w:rFonts w:ascii="Arial" w:hAnsi="Arial" w:cs="Arial"/>
          </w:rPr>
          <w:t xml:space="preserve"> to this article can be found online at</w:t>
        </w:r>
      </w:ins>
    </w:p>
    <w:p w14:paraId="118F29FF" w14:textId="77777777" w:rsidR="008557D0" w:rsidRDefault="008557D0" w:rsidP="0063031D">
      <w:pPr>
        <w:spacing w:line="480" w:lineRule="auto"/>
        <w:jc w:val="both"/>
        <w:rPr>
          <w:ins w:id="851" w:author="Ari Fina Bintarti" w:date="2024-05-24T10:37:00Z"/>
          <w:rFonts w:ascii="Arial" w:hAnsi="Arial" w:cs="Arial"/>
          <w:b/>
          <w:bCs/>
          <w:sz w:val="24"/>
          <w:szCs w:val="24"/>
        </w:rPr>
      </w:pPr>
    </w:p>
    <w:p w14:paraId="54D2D723" w14:textId="2DEDA993" w:rsidR="006D66E5" w:rsidRPr="002C0241" w:rsidRDefault="006D66E5" w:rsidP="0063031D">
      <w:pPr>
        <w:spacing w:line="480" w:lineRule="auto"/>
        <w:jc w:val="both"/>
        <w:rPr>
          <w:rFonts w:ascii="Arial" w:hAnsi="Arial" w:cs="Arial"/>
          <w:b/>
          <w:bCs/>
          <w:sz w:val="24"/>
          <w:szCs w:val="24"/>
          <w:rPrChange w:id="852" w:author="Ari Fina Bintarti" w:date="2024-05-24T10:19:00Z">
            <w:rPr>
              <w:rFonts w:ascii="Arial" w:hAnsi="Arial" w:cs="Arial"/>
              <w:b/>
              <w:bCs/>
            </w:rPr>
          </w:rPrChange>
        </w:rPr>
      </w:pPr>
      <w:r w:rsidRPr="002C0241">
        <w:rPr>
          <w:rFonts w:ascii="Arial" w:hAnsi="Arial" w:cs="Arial"/>
          <w:b/>
          <w:bCs/>
          <w:sz w:val="24"/>
          <w:szCs w:val="24"/>
          <w:rPrChange w:id="853" w:author="Ari Fina Bintarti" w:date="2024-05-24T10:19:00Z">
            <w:rPr>
              <w:rFonts w:ascii="Arial" w:hAnsi="Arial" w:cs="Arial"/>
              <w:b/>
              <w:bCs/>
            </w:rPr>
          </w:rPrChange>
        </w:rPr>
        <w:t xml:space="preserve">References  </w:t>
      </w:r>
    </w:p>
    <w:p w14:paraId="50B960A9" w14:textId="77777777" w:rsidR="00F87F67" w:rsidRPr="00F87F67" w:rsidRDefault="00DD2381" w:rsidP="00F87F67">
      <w:pPr>
        <w:pStyle w:val="Bibliography"/>
      </w:pPr>
      <w:r>
        <w:t xml:space="preserve"> </w:t>
      </w:r>
      <w:r w:rsidR="003622F6">
        <w:fldChar w:fldCharType="begin"/>
      </w:r>
      <w:r w:rsidR="003622F6">
        <w:instrText xml:space="preserve"> ADDIN ZOTERO_BIBL {"uncited":[],"omitted":[],"custom":[]} CSL_BIBLIOGRAPHY </w:instrText>
      </w:r>
      <w:r w:rsidR="003622F6">
        <w:fldChar w:fldCharType="separate"/>
      </w:r>
      <w:r w:rsidR="00F87F67" w:rsidRPr="00F87F67">
        <w:t xml:space="preserve">Aigle, A., Prosser, J. I., &amp; Gubry-Rangin, C. (2019). The application of high-throughput sequencing technology to analysis of amoA phylogeny and environmental niche specialisation of terrestrial bacterial ammonia-oxidisers. </w:t>
      </w:r>
      <w:r w:rsidR="00F87F67" w:rsidRPr="00F87F67">
        <w:rPr>
          <w:i/>
          <w:iCs/>
        </w:rPr>
        <w:t>Environmental Microbiome</w:t>
      </w:r>
      <w:r w:rsidR="00F87F67" w:rsidRPr="00F87F67">
        <w:t xml:space="preserve">, </w:t>
      </w:r>
      <w:r w:rsidR="00F87F67" w:rsidRPr="00F87F67">
        <w:rPr>
          <w:i/>
          <w:iCs/>
        </w:rPr>
        <w:t>14</w:t>
      </w:r>
      <w:r w:rsidR="00F87F67" w:rsidRPr="00F87F67">
        <w:t>(1), 3. https://doi.org/10.1186/s40793-019-0342-6</w:t>
      </w:r>
    </w:p>
    <w:p w14:paraId="72BE0391" w14:textId="77777777" w:rsidR="00F87F67" w:rsidRPr="00F87F67" w:rsidRDefault="00F87F67" w:rsidP="00F87F67">
      <w:pPr>
        <w:pStyle w:val="Bibliography"/>
      </w:pPr>
      <w:r w:rsidRPr="00F87F67">
        <w:t xml:space="preserve">Alves, R. J. E., Minh, B. Q., Urich, T., von Haeseler, A., &amp; Schleper, C. (2018). Unifying the global phylogeny and environmental distribution of ammonia-oxidising archaea based on amoA genes. </w:t>
      </w:r>
      <w:r w:rsidRPr="00F87F67">
        <w:rPr>
          <w:i/>
          <w:iCs/>
        </w:rPr>
        <w:t>Nature Communications</w:t>
      </w:r>
      <w:r w:rsidRPr="00F87F67">
        <w:t xml:space="preserve">, </w:t>
      </w:r>
      <w:r w:rsidRPr="00F87F67">
        <w:rPr>
          <w:i/>
          <w:iCs/>
        </w:rPr>
        <w:t>9</w:t>
      </w:r>
      <w:r w:rsidRPr="00F87F67">
        <w:t>(1), Article 1. https://doi.org/10.1038/s41467-018-03861-1</w:t>
      </w:r>
    </w:p>
    <w:p w14:paraId="7E9BB926" w14:textId="77777777" w:rsidR="00F87F67" w:rsidRPr="00F87F67" w:rsidRDefault="00F87F67" w:rsidP="00F87F67">
      <w:pPr>
        <w:pStyle w:val="Bibliography"/>
      </w:pPr>
      <w:r w:rsidRPr="00F87F67">
        <w:t xml:space="preserve">Anderson, M. J., &amp; Willis, T. J. (2003). CANONICAL ANALYSIS OF PRINCIPAL COORDINATES: A USEFUL METHOD OF CONSTRAINED ORDINATION FOR ECOLOGY. </w:t>
      </w:r>
      <w:r w:rsidRPr="00F87F67">
        <w:rPr>
          <w:i/>
          <w:iCs/>
        </w:rPr>
        <w:t>Ecology</w:t>
      </w:r>
      <w:r w:rsidRPr="00F87F67">
        <w:t xml:space="preserve">, </w:t>
      </w:r>
      <w:r w:rsidRPr="00F87F67">
        <w:rPr>
          <w:i/>
          <w:iCs/>
        </w:rPr>
        <w:t>84</w:t>
      </w:r>
      <w:r w:rsidRPr="00F87F67">
        <w:t>(2), 511–525. https://doi.org/10.1890/0012-9658(2003)084[0511:CAOPCA]2.0.CO;2</w:t>
      </w:r>
    </w:p>
    <w:p w14:paraId="371AE12A" w14:textId="77777777" w:rsidR="00F87F67" w:rsidRPr="00F87F67" w:rsidRDefault="00F87F67" w:rsidP="00F87F67">
      <w:pPr>
        <w:pStyle w:val="Bibliography"/>
      </w:pPr>
      <w:r w:rsidRPr="00F87F67">
        <w:t xml:space="preserve">Barker, L. J., Hannaford, J., Magee, E., Turner, S., Sefton, C., Parry, S., Evans, J., Szczykulska, M., &amp; Haxton, T. (2024). An appraisal of the severity of the 2022 drought and its impacts. </w:t>
      </w:r>
      <w:r w:rsidRPr="00F87F67">
        <w:rPr>
          <w:i/>
          <w:iCs/>
        </w:rPr>
        <w:t>Weather</w:t>
      </w:r>
      <w:r w:rsidRPr="00F87F67">
        <w:t xml:space="preserve">, </w:t>
      </w:r>
      <w:r w:rsidRPr="00F87F67">
        <w:rPr>
          <w:i/>
          <w:iCs/>
        </w:rPr>
        <w:t>99</w:t>
      </w:r>
      <w:r w:rsidRPr="00F87F67">
        <w:t>(99). https://doi.org/10.1002/wea.4531</w:t>
      </w:r>
    </w:p>
    <w:p w14:paraId="1D3CD390" w14:textId="77777777" w:rsidR="00F87F67" w:rsidRPr="00F87F67" w:rsidRDefault="00F87F67" w:rsidP="00F87F67">
      <w:pPr>
        <w:pStyle w:val="Bibliography"/>
      </w:pPr>
      <w:r w:rsidRPr="00F87F67">
        <w:lastRenderedPageBreak/>
        <w:t xml:space="preserve">Bello, M. O., Thion, C., Gubry-Rangin, C., &amp; Prosser, J. I. (2019). Differential sensitivity of ammonia oxidising archaea and bacteria to matric and osmotic potential. </w:t>
      </w:r>
      <w:r w:rsidRPr="00F87F67">
        <w:rPr>
          <w:i/>
          <w:iCs/>
        </w:rPr>
        <w:t>Soil Biology and Biochemistry</w:t>
      </w:r>
      <w:r w:rsidRPr="00F87F67">
        <w:t xml:space="preserve">, </w:t>
      </w:r>
      <w:r w:rsidRPr="00F87F67">
        <w:rPr>
          <w:i/>
          <w:iCs/>
        </w:rPr>
        <w:t>129</w:t>
      </w:r>
      <w:r w:rsidRPr="00F87F67">
        <w:t>, 184–190. https://doi.org/10.1016/j.soilbio.2018.11.017</w:t>
      </w:r>
    </w:p>
    <w:p w14:paraId="418D03D8" w14:textId="77777777" w:rsidR="00F87F67" w:rsidRPr="00035B28" w:rsidRDefault="00F87F67" w:rsidP="00035B28">
      <w:pPr>
        <w:pStyle w:val="Bibliography"/>
        <w:rPr>
          <w:ins w:id="854" w:author="Ari Fina Bintarti" w:date="2024-05-24T17:04:00Z"/>
          <w:rFonts w:cstheme="minorHAnsi"/>
        </w:rPr>
      </w:pPr>
      <w:r w:rsidRPr="00F87F67">
        <w:t xml:space="preserve">Benjamini, Y., &amp; Hochberg, Y. (1995). Controlling the False Discovery Rate: A Practical and Powerful Approach to Multiple Testing. </w:t>
      </w:r>
      <w:r w:rsidRPr="00F87F67">
        <w:rPr>
          <w:i/>
          <w:iCs/>
        </w:rPr>
        <w:t>Journal of the Royal Statistical Society Series B: Statistical Methodology</w:t>
      </w:r>
      <w:r w:rsidRPr="00F87F67">
        <w:t xml:space="preserve">, </w:t>
      </w:r>
      <w:r w:rsidRPr="00F87F67">
        <w:rPr>
          <w:i/>
          <w:iCs/>
        </w:rPr>
        <w:t>57</w:t>
      </w:r>
      <w:r w:rsidRPr="00F87F67">
        <w:t>(1), 289–300. https://doi.org/10.1111/j.2517-</w:t>
      </w:r>
      <w:r w:rsidRPr="00035B28">
        <w:rPr>
          <w:rFonts w:cstheme="minorHAnsi"/>
        </w:rPr>
        <w:t>6161.1995.tb02031.x</w:t>
      </w:r>
    </w:p>
    <w:p w14:paraId="12331A2C" w14:textId="5422FE8D" w:rsidR="00035B28" w:rsidRPr="0070340D" w:rsidRDefault="00035B28">
      <w:pPr>
        <w:spacing w:line="480" w:lineRule="auto"/>
        <w:ind w:left="720" w:hanging="720"/>
        <w:rPr>
          <w:rFonts w:cstheme="minorHAnsi"/>
        </w:rPr>
        <w:pPrChange w:id="855" w:author="Ari Fina Bintarti" w:date="2024-05-24T17:05:00Z">
          <w:pPr>
            <w:pStyle w:val="Bibliography"/>
          </w:pPr>
        </w:pPrChange>
      </w:pPr>
      <w:ins w:id="856" w:author="Ari Fina Bintarti" w:date="2024-05-24T17:04:00Z">
        <w:r w:rsidRPr="00035B28">
          <w:rPr>
            <w:rFonts w:cstheme="minorHAnsi"/>
            <w:color w:val="212121"/>
            <w:sz w:val="24"/>
            <w:szCs w:val="24"/>
            <w:shd w:val="clear" w:color="auto" w:fill="FFFFFF"/>
            <w:rPrChange w:id="857" w:author="Ari Fina Bintarti" w:date="2024-05-24T17:04:00Z">
              <w:rPr>
                <w:rFonts w:ascii="Cambria" w:hAnsi="Cambria"/>
                <w:color w:val="212121"/>
                <w:sz w:val="26"/>
                <w:szCs w:val="26"/>
                <w:shd w:val="clear" w:color="auto" w:fill="FFFFFF"/>
              </w:rPr>
            </w:rPrChange>
          </w:rPr>
          <w:t>Bittinger</w:t>
        </w:r>
        <w:r>
          <w:rPr>
            <w:rFonts w:cstheme="minorHAnsi"/>
            <w:color w:val="212121"/>
            <w:sz w:val="24"/>
            <w:szCs w:val="24"/>
            <w:shd w:val="clear" w:color="auto" w:fill="FFFFFF"/>
          </w:rPr>
          <w:t xml:space="preserve">, </w:t>
        </w:r>
        <w:r w:rsidRPr="00035B28">
          <w:rPr>
            <w:rFonts w:cstheme="minorHAnsi"/>
            <w:color w:val="212121"/>
            <w:sz w:val="24"/>
            <w:szCs w:val="24"/>
            <w:shd w:val="clear" w:color="auto" w:fill="FFFFFF"/>
            <w:rPrChange w:id="858" w:author="Ari Fina Bintarti" w:date="2024-05-24T17:04:00Z">
              <w:rPr>
                <w:rFonts w:ascii="Cambria" w:hAnsi="Cambria"/>
                <w:color w:val="212121"/>
                <w:sz w:val="26"/>
                <w:szCs w:val="26"/>
                <w:shd w:val="clear" w:color="auto" w:fill="FFFFFF"/>
              </w:rPr>
            </w:rPrChange>
          </w:rPr>
          <w:t xml:space="preserve">K. </w:t>
        </w:r>
        <w:r>
          <w:rPr>
            <w:rFonts w:cstheme="minorHAnsi"/>
            <w:color w:val="212121"/>
            <w:sz w:val="24"/>
            <w:szCs w:val="24"/>
            <w:shd w:val="clear" w:color="auto" w:fill="FFFFFF"/>
          </w:rPr>
          <w:t xml:space="preserve">2020. </w:t>
        </w:r>
        <w:r w:rsidRPr="00035B28">
          <w:rPr>
            <w:rFonts w:cstheme="minorHAnsi"/>
            <w:color w:val="212121"/>
            <w:sz w:val="24"/>
            <w:szCs w:val="24"/>
            <w:shd w:val="clear" w:color="auto" w:fill="FFFFFF"/>
            <w:rPrChange w:id="859" w:author="Ari Fina Bintarti" w:date="2024-05-24T17:04:00Z">
              <w:rPr>
                <w:rFonts w:ascii="Cambria" w:hAnsi="Cambria"/>
                <w:color w:val="212121"/>
                <w:sz w:val="26"/>
                <w:szCs w:val="26"/>
                <w:shd w:val="clear" w:color="auto" w:fill="FFFFFF"/>
              </w:rPr>
            </w:rPrChange>
          </w:rPr>
          <w:t>usedist: Distance matrix utilities. R package version 040.</w:t>
        </w:r>
        <w:r w:rsidRPr="00035B28">
          <w:rPr>
            <w:rFonts w:cstheme="minorHAnsi"/>
            <w:color w:val="000000" w:themeColor="text1"/>
            <w:sz w:val="24"/>
            <w:szCs w:val="24"/>
            <w:shd w:val="clear" w:color="auto" w:fill="FFFFFF"/>
            <w:rPrChange w:id="860" w:author="Ari Fina Bintarti" w:date="2024-05-24T17:05:00Z">
              <w:rPr>
                <w:rFonts w:cstheme="minorHAnsi"/>
                <w:color w:val="212121"/>
                <w:shd w:val="clear" w:color="auto" w:fill="FFFFFF"/>
              </w:rPr>
            </w:rPrChange>
          </w:rPr>
          <w:t xml:space="preserve"> </w:t>
        </w:r>
        <w:r w:rsidRPr="00035B28">
          <w:rPr>
            <w:rFonts w:cstheme="minorHAnsi"/>
            <w:color w:val="000000" w:themeColor="text1"/>
            <w:sz w:val="24"/>
            <w:szCs w:val="24"/>
            <w:rPrChange w:id="861" w:author="Ari Fina Bintarti" w:date="2024-05-24T17:05:00Z">
              <w:rPr>
                <w:rStyle w:val="Hyperlink"/>
                <w:rFonts w:ascii="Cambria" w:hAnsi="Cambria"/>
                <w:color w:val="4C2C92"/>
                <w:sz w:val="26"/>
                <w:szCs w:val="26"/>
              </w:rPr>
            </w:rPrChange>
          </w:rPr>
          <w:t>https://cran.r-project.org/package=usedist</w:t>
        </w:r>
        <w:r w:rsidRPr="00035B28">
          <w:rPr>
            <w:rFonts w:cstheme="minorHAnsi"/>
            <w:color w:val="000000" w:themeColor="text1"/>
            <w:sz w:val="24"/>
            <w:szCs w:val="24"/>
            <w:shd w:val="clear" w:color="auto" w:fill="FFFFFF"/>
            <w:rPrChange w:id="862" w:author="Ari Fina Bintarti" w:date="2024-05-24T17:05:00Z">
              <w:rPr>
                <w:rFonts w:ascii="Cambria" w:hAnsi="Cambria"/>
                <w:color w:val="212121"/>
                <w:sz w:val="26"/>
                <w:szCs w:val="26"/>
                <w:shd w:val="clear" w:color="auto" w:fill="FFFFFF"/>
              </w:rPr>
            </w:rPrChange>
          </w:rPr>
          <w:t>.</w:t>
        </w:r>
      </w:ins>
    </w:p>
    <w:p w14:paraId="59D948B6" w14:textId="77777777" w:rsidR="00F87F67" w:rsidRPr="00F87F67" w:rsidRDefault="00F87F67" w:rsidP="00F87F67">
      <w:pPr>
        <w:pStyle w:val="Bibliography"/>
      </w:pPr>
      <w:r w:rsidRPr="00F87F67">
        <w:t xml:space="preserve">Blauhut, V., Stoelzle, M., Ahopelto, L., Brunner, M. I., Teutschbein, C., Wendt, D. E., Akstinas, V., Bakke, S. J., Barker, L. J., Bartošová, L., Briede, A., Cammalleri, C., Kalin, K. C., De Stefano, L., Fendeková, M., Finger, D. C., Huysmans, M., Ivanov, M., Jaagus, J., … Živković, N. (2022). Lessons from the 2018–2019 European droughts: A collective need for unifying drought risk management. </w:t>
      </w:r>
      <w:r w:rsidRPr="00F87F67">
        <w:rPr>
          <w:i/>
          <w:iCs/>
        </w:rPr>
        <w:t>Natural Hazards and Earth System Sciences</w:t>
      </w:r>
      <w:r w:rsidRPr="00F87F67">
        <w:t xml:space="preserve">, </w:t>
      </w:r>
      <w:r w:rsidRPr="00F87F67">
        <w:rPr>
          <w:i/>
          <w:iCs/>
        </w:rPr>
        <w:t>22</w:t>
      </w:r>
      <w:r w:rsidRPr="00F87F67">
        <w:t>(6), 2201–2217. https://doi.org/10.5194/nhess-22-2201-2022</w:t>
      </w:r>
    </w:p>
    <w:p w14:paraId="7FC766C0" w14:textId="77777777" w:rsidR="00F87F67" w:rsidRPr="00F87F67" w:rsidRDefault="00F87F67" w:rsidP="00F87F67">
      <w:pPr>
        <w:pStyle w:val="Bibliography"/>
      </w:pPr>
      <w:r w:rsidRPr="00F87F67">
        <w:t xml:space="preserve">Brooks, M., E., Kristensen, K., Benthem, K., J. ,van, Magnusson, A., Berg, C., W., Nielsen, A., Skaug, H., J., Mächler, M., &amp; Bolker, B., M. (2017). glmmTMB Balances Speed and Flexibility Among Packages for Zero-inflated Generalized Linear Mixed Modeling. </w:t>
      </w:r>
      <w:r w:rsidRPr="00F87F67">
        <w:rPr>
          <w:i/>
          <w:iCs/>
        </w:rPr>
        <w:t>The R Journal</w:t>
      </w:r>
      <w:r w:rsidRPr="00F87F67">
        <w:t xml:space="preserve">, </w:t>
      </w:r>
      <w:r w:rsidRPr="00F87F67">
        <w:rPr>
          <w:i/>
          <w:iCs/>
        </w:rPr>
        <w:t>9</w:t>
      </w:r>
      <w:r w:rsidRPr="00F87F67">
        <w:t>(2), 378. https://doi.org/10.32614/RJ-2017-066</w:t>
      </w:r>
    </w:p>
    <w:p w14:paraId="1FBDBE86" w14:textId="77777777" w:rsidR="00F87F67" w:rsidRPr="00F87F67" w:rsidRDefault="00F87F67" w:rsidP="00F87F67">
      <w:pPr>
        <w:pStyle w:val="Bibliography"/>
      </w:pPr>
      <w:r w:rsidRPr="00F87F67">
        <w:t xml:space="preserve">Bru, D., Ramette, A., Saby, N. P. A., Dequiedt, S., Ranjard, L., Jolivet, C., Arrouays, D., &amp; Philippot, L. (2011). Determinants of the distribution of nitrogen-cycling microbial communities at the landscape scale. </w:t>
      </w:r>
      <w:r w:rsidRPr="00F87F67">
        <w:rPr>
          <w:i/>
          <w:iCs/>
        </w:rPr>
        <w:t>The ISME Journal</w:t>
      </w:r>
      <w:r w:rsidRPr="00F87F67">
        <w:t xml:space="preserve">, </w:t>
      </w:r>
      <w:r w:rsidRPr="00F87F67">
        <w:rPr>
          <w:i/>
          <w:iCs/>
        </w:rPr>
        <w:t>5</w:t>
      </w:r>
      <w:r w:rsidRPr="00F87F67">
        <w:t>(3), 532–542. https://doi.org/10.1038/ismej.2010.130</w:t>
      </w:r>
    </w:p>
    <w:p w14:paraId="4D42EE60" w14:textId="77777777" w:rsidR="00F87F67" w:rsidRPr="00F87F67" w:rsidRDefault="00F87F67" w:rsidP="00F87F67">
      <w:pPr>
        <w:pStyle w:val="Bibliography"/>
      </w:pPr>
      <w:r w:rsidRPr="00F87F67">
        <w:lastRenderedPageBreak/>
        <w:t xml:space="preserve">Buchfink, B., Reuter, K., &amp; Drost, H.-G. (2021). Sensitive protein alignments at tree-of-life scale using DIAMOND. </w:t>
      </w:r>
      <w:r w:rsidRPr="00F87F67">
        <w:rPr>
          <w:i/>
          <w:iCs/>
        </w:rPr>
        <w:t>Nature Methods</w:t>
      </w:r>
      <w:r w:rsidRPr="00F87F67">
        <w:t xml:space="preserve">, </w:t>
      </w:r>
      <w:r w:rsidRPr="00F87F67">
        <w:rPr>
          <w:i/>
          <w:iCs/>
        </w:rPr>
        <w:t>18</w:t>
      </w:r>
      <w:r w:rsidRPr="00F87F67">
        <w:t>(4), Article 4. https://doi.org/10.1038/s41592-021-01101-x</w:t>
      </w:r>
    </w:p>
    <w:p w14:paraId="1BBFAE98" w14:textId="77777777" w:rsidR="00F87F67" w:rsidRPr="00F87F67" w:rsidRDefault="00F87F67" w:rsidP="00F87F67">
      <w:pPr>
        <w:pStyle w:val="Bibliography"/>
      </w:pPr>
      <w:r w:rsidRPr="00F87F67">
        <w:t xml:space="preserve">Burton, S. A. Q., &amp; Prosser, J. I. (2001). Autotrophic Ammonia Oxidation at Low pH through Urea Hydrolysis. </w:t>
      </w:r>
      <w:r w:rsidRPr="00F87F67">
        <w:rPr>
          <w:i/>
          <w:iCs/>
        </w:rPr>
        <w:t>Applied and Environmental Microbiology</w:t>
      </w:r>
      <w:r w:rsidRPr="00F87F67">
        <w:t xml:space="preserve">, </w:t>
      </w:r>
      <w:r w:rsidRPr="00F87F67">
        <w:rPr>
          <w:i/>
          <w:iCs/>
        </w:rPr>
        <w:t>67</w:t>
      </w:r>
      <w:r w:rsidRPr="00F87F67">
        <w:t>(7), 2952–2957. https://doi.org/10.1128/AEM.67.7.2952-2957.2001</w:t>
      </w:r>
    </w:p>
    <w:p w14:paraId="2399CF44" w14:textId="77777777" w:rsidR="00F87F67" w:rsidRPr="00F87F67" w:rsidRDefault="00F87F67" w:rsidP="00F87F67">
      <w:pPr>
        <w:pStyle w:val="Bibliography"/>
      </w:pPr>
      <w:r w:rsidRPr="00F87F67">
        <w:t xml:space="preserve">Callahan, B. J., McMurdie, P. J., Rosen, M. J., Han, A. W., Johnson, A. J. A., &amp; Holmes, S. P. (2016). DADA2: High-resolution sample inference from Illumina amplicon data. </w:t>
      </w:r>
      <w:r w:rsidRPr="00F87F67">
        <w:rPr>
          <w:i/>
          <w:iCs/>
        </w:rPr>
        <w:t>Nature Methods</w:t>
      </w:r>
      <w:r w:rsidRPr="00F87F67">
        <w:t xml:space="preserve">, </w:t>
      </w:r>
      <w:r w:rsidRPr="00F87F67">
        <w:rPr>
          <w:i/>
          <w:iCs/>
        </w:rPr>
        <w:t>13</w:t>
      </w:r>
      <w:r w:rsidRPr="00F87F67">
        <w:t>(7), Article 7. https://doi.org/10.1038/nmeth.3869</w:t>
      </w:r>
    </w:p>
    <w:p w14:paraId="5EB13992" w14:textId="77777777" w:rsidR="00F87F67" w:rsidRPr="00F87F67" w:rsidRDefault="00F87F67" w:rsidP="00F87F67">
      <w:pPr>
        <w:pStyle w:val="Bibliography"/>
      </w:pPr>
      <w:r w:rsidRPr="00F87F67">
        <w:t xml:space="preserve">Canarini, A., Schmidt, H., Fuchslueger, L., Martin, V., Herbold, C. W., Zezula, D., Gündler, P., Hasibeder, R., Jecmenica, M., Bahn, M., &amp; Richter, A. (2021). Ecological memory of recurrent drought modifies soil processes via changes in soil microbial community. </w:t>
      </w:r>
      <w:r w:rsidRPr="00F87F67">
        <w:rPr>
          <w:i/>
          <w:iCs/>
        </w:rPr>
        <w:t>Nature Communications</w:t>
      </w:r>
      <w:r w:rsidRPr="00F87F67">
        <w:t xml:space="preserve">, </w:t>
      </w:r>
      <w:r w:rsidRPr="00F87F67">
        <w:rPr>
          <w:i/>
          <w:iCs/>
        </w:rPr>
        <w:t>12</w:t>
      </w:r>
      <w:r w:rsidRPr="00F87F67">
        <w:t>(1), 5308. https://doi.org/10.1038/s41467-021-25675-4</w:t>
      </w:r>
    </w:p>
    <w:p w14:paraId="4FFA7606" w14:textId="77777777" w:rsidR="00F87F67" w:rsidRPr="00F87F67" w:rsidRDefault="00F87F67" w:rsidP="00F87F67">
      <w:pPr>
        <w:pStyle w:val="Bibliography"/>
      </w:pPr>
      <w:r w:rsidRPr="00F87F67">
        <w:t xml:space="preserve">Chen, J., Nie, Y., Liu, W., Wang, Z., &amp; Shen, W. (2017). Ammonia-Oxidizing Archaea Are More Resistant Than Denitrifiers to Seasonal Precipitation Changes in an Acidic Subtropical Forest Soil. </w:t>
      </w:r>
      <w:r w:rsidRPr="00F87F67">
        <w:rPr>
          <w:i/>
          <w:iCs/>
        </w:rPr>
        <w:t>Frontiers in Microbiology</w:t>
      </w:r>
      <w:r w:rsidRPr="00F87F67">
        <w:t xml:space="preserve">, </w:t>
      </w:r>
      <w:r w:rsidRPr="00F87F67">
        <w:rPr>
          <w:i/>
          <w:iCs/>
        </w:rPr>
        <w:t>8</w:t>
      </w:r>
      <w:r w:rsidRPr="00F87F67">
        <w:t>, 1384. https://doi.org/10.3389/fmicb.2017.01384</w:t>
      </w:r>
    </w:p>
    <w:p w14:paraId="568E91CE" w14:textId="77777777" w:rsidR="00F87F67" w:rsidRPr="00F87F67" w:rsidRDefault="00F87F67" w:rsidP="00F87F67">
      <w:pPr>
        <w:pStyle w:val="Bibliography"/>
      </w:pPr>
      <w:r w:rsidRPr="00F87F67">
        <w:t xml:space="preserve">Daims, H., Lebedeva, E. V., Pjevac, P., Han, P., Herbold, C., Albertsen, M., Jehmlich, N., Palatinszky, M., Vierheilig, J., Bulaev, A., Kirkegaard, R. H., von Bergen, M., Rattei, T., Bendinger, B., Nielsen, P. H., &amp; Wagner, M. (2015). Complete nitrification by Nitrospira bacteria. </w:t>
      </w:r>
      <w:r w:rsidRPr="00F87F67">
        <w:rPr>
          <w:i/>
          <w:iCs/>
        </w:rPr>
        <w:t>Nature</w:t>
      </w:r>
      <w:r w:rsidRPr="00F87F67">
        <w:t xml:space="preserve">, </w:t>
      </w:r>
      <w:r w:rsidRPr="00F87F67">
        <w:rPr>
          <w:i/>
          <w:iCs/>
        </w:rPr>
        <w:t>528</w:t>
      </w:r>
      <w:r w:rsidRPr="00F87F67">
        <w:t>(7583), 504–509. https://doi.org/10.1038/nature16461</w:t>
      </w:r>
    </w:p>
    <w:p w14:paraId="367C6C92" w14:textId="77777777" w:rsidR="00F87F67" w:rsidRPr="00F87F67" w:rsidRDefault="00F87F67" w:rsidP="00F87F67">
      <w:pPr>
        <w:pStyle w:val="Bibliography"/>
      </w:pPr>
      <w:r w:rsidRPr="00F87F67">
        <w:t xml:space="preserve">de Vries, F. T., Brown, C., &amp; Stevens, C. J. (2016). Grassland species root response to drought: Consequences for soil carbon and nitrogen availability. </w:t>
      </w:r>
      <w:r w:rsidRPr="00F87F67">
        <w:rPr>
          <w:i/>
          <w:iCs/>
        </w:rPr>
        <w:t>Plant and Soil</w:t>
      </w:r>
      <w:r w:rsidRPr="00F87F67">
        <w:t xml:space="preserve">, </w:t>
      </w:r>
      <w:r w:rsidRPr="00F87F67">
        <w:rPr>
          <w:i/>
          <w:iCs/>
        </w:rPr>
        <w:t>409</w:t>
      </w:r>
      <w:r w:rsidRPr="00F87F67">
        <w:t>(1), 297–312. https://doi.org/10.1007/s11104-016-2964-4</w:t>
      </w:r>
    </w:p>
    <w:p w14:paraId="5E5DE39F" w14:textId="77777777" w:rsidR="00F87F67" w:rsidRPr="00F87F67" w:rsidRDefault="00F87F67" w:rsidP="00F87F67">
      <w:pPr>
        <w:pStyle w:val="Bibliography"/>
      </w:pPr>
      <w:r w:rsidRPr="00F87F67">
        <w:lastRenderedPageBreak/>
        <w:t xml:space="preserve">de Vries, F. T., Griffiths, R. I., Knight, C. G., Nicolitch, O., &amp; Williams, A. (2020). Harnessing rhizosphere microbiomes for drought-resilient crop production. </w:t>
      </w:r>
      <w:r w:rsidRPr="00F87F67">
        <w:rPr>
          <w:i/>
          <w:iCs/>
        </w:rPr>
        <w:t>Science</w:t>
      </w:r>
      <w:r w:rsidRPr="00F87F67">
        <w:t xml:space="preserve">, </w:t>
      </w:r>
      <w:r w:rsidRPr="00F87F67">
        <w:rPr>
          <w:i/>
          <w:iCs/>
        </w:rPr>
        <w:t>368</w:t>
      </w:r>
      <w:r w:rsidRPr="00F87F67">
        <w:t>(6488), 270–274. https://doi.org/10.1126/science.aaz5192</w:t>
      </w:r>
    </w:p>
    <w:p w14:paraId="52F228A5" w14:textId="77777777" w:rsidR="00F87F67" w:rsidRPr="00F87F67" w:rsidRDefault="00F87F67" w:rsidP="00F87F67">
      <w:pPr>
        <w:pStyle w:val="Bibliography"/>
      </w:pPr>
      <w:r w:rsidRPr="00F87F67">
        <w:t xml:space="preserve">Deng, L., Peng, C., Kim, D.-G., Li, J., Liu, Y., Hai, X., Liu, Q., Huang, C., Shangguan, Z., &amp; Kuzyakov, Y. (2021). Drought effects on soil carbon and nitrogen dynamics in global natural ecosystems. </w:t>
      </w:r>
      <w:r w:rsidRPr="00F87F67">
        <w:rPr>
          <w:i/>
          <w:iCs/>
        </w:rPr>
        <w:t>Earth-Science Reviews</w:t>
      </w:r>
      <w:r w:rsidRPr="00F87F67">
        <w:t xml:space="preserve">, </w:t>
      </w:r>
      <w:r w:rsidRPr="00F87F67">
        <w:rPr>
          <w:i/>
          <w:iCs/>
        </w:rPr>
        <w:t>214</w:t>
      </w:r>
      <w:r w:rsidRPr="00F87F67">
        <w:t>, 103501. https://doi.org/10.1016/j.earscirev.2020.103501</w:t>
      </w:r>
    </w:p>
    <w:p w14:paraId="2F0E32A3" w14:textId="77777777" w:rsidR="00F87F67" w:rsidRPr="00F87F67" w:rsidRDefault="00F87F67" w:rsidP="00F87F67">
      <w:pPr>
        <w:pStyle w:val="Bibliography"/>
      </w:pPr>
      <w:r w:rsidRPr="00F87F67">
        <w:t xml:space="preserve">Dobbie, K. E., &amp; Smith, K. A. (2001). The effects of temperature, water‐filled pore space and land use on N </w:t>
      </w:r>
      <w:r w:rsidRPr="00F87F67">
        <w:rPr>
          <w:vertAlign w:val="subscript"/>
        </w:rPr>
        <w:t>2</w:t>
      </w:r>
      <w:r w:rsidRPr="00F87F67">
        <w:t xml:space="preserve"> O emissions from an imperfectly drained gleysol. </w:t>
      </w:r>
      <w:r w:rsidRPr="00F87F67">
        <w:rPr>
          <w:i/>
          <w:iCs/>
        </w:rPr>
        <w:t>European Journal of Soil Science</w:t>
      </w:r>
      <w:r w:rsidRPr="00F87F67">
        <w:t xml:space="preserve">, </w:t>
      </w:r>
      <w:r w:rsidRPr="00F87F67">
        <w:rPr>
          <w:i/>
          <w:iCs/>
        </w:rPr>
        <w:t>52</w:t>
      </w:r>
      <w:r w:rsidRPr="00F87F67">
        <w:t>(4), 667–673. https://doi.org/10.1046/j.1365-2389.2001.00395.x</w:t>
      </w:r>
    </w:p>
    <w:p w14:paraId="4EB951E2" w14:textId="77777777" w:rsidR="00F87F67" w:rsidRPr="00F87F67" w:rsidRDefault="00F87F67" w:rsidP="00F87F67">
      <w:pPr>
        <w:pStyle w:val="Bibliography"/>
      </w:pPr>
      <w:r w:rsidRPr="00F87F67">
        <w:t xml:space="preserve">Dunn, O. J. (1964). Multiple Comparisons Using Rank Sums. </w:t>
      </w:r>
      <w:r w:rsidRPr="00F87F67">
        <w:rPr>
          <w:i/>
          <w:iCs/>
        </w:rPr>
        <w:t>Technometrics</w:t>
      </w:r>
      <w:r w:rsidRPr="00F87F67">
        <w:t xml:space="preserve">, </w:t>
      </w:r>
      <w:r w:rsidRPr="00F87F67">
        <w:rPr>
          <w:i/>
          <w:iCs/>
        </w:rPr>
        <w:t>6</w:t>
      </w:r>
      <w:r w:rsidRPr="00F87F67">
        <w:t>(3), 241–252. https://doi.org/10.1080/00401706.1964.10490181</w:t>
      </w:r>
    </w:p>
    <w:p w14:paraId="36872D8F" w14:textId="77777777" w:rsidR="00F87F67" w:rsidRPr="00F87F67" w:rsidRDefault="00F87F67" w:rsidP="00F87F67">
      <w:pPr>
        <w:pStyle w:val="Bibliography"/>
      </w:pPr>
      <w:r w:rsidRPr="00F87F67">
        <w:t xml:space="preserve">Flynn, N. E., Comas, L. H., Stewart, C. E., &amp; Fonte, S. J. (2023). High N availability decreases N uptake and yield under limited water availability in maize. </w:t>
      </w:r>
      <w:r w:rsidRPr="00F87F67">
        <w:rPr>
          <w:i/>
          <w:iCs/>
        </w:rPr>
        <w:t>Scientific Reports</w:t>
      </w:r>
      <w:r w:rsidRPr="00F87F67">
        <w:t xml:space="preserve">, </w:t>
      </w:r>
      <w:r w:rsidRPr="00F87F67">
        <w:rPr>
          <w:i/>
          <w:iCs/>
        </w:rPr>
        <w:t>13</w:t>
      </w:r>
      <w:r w:rsidRPr="00F87F67">
        <w:t>(1), 14269. https://doi.org/10.1038/s41598-023-40459-0</w:t>
      </w:r>
    </w:p>
    <w:p w14:paraId="7AEB9459" w14:textId="77777777" w:rsidR="00F87F67" w:rsidRPr="00F87F67" w:rsidRDefault="00F87F67" w:rsidP="00F87F67">
      <w:pPr>
        <w:pStyle w:val="Bibliography"/>
      </w:pPr>
      <w:r w:rsidRPr="00F87F67">
        <w:t xml:space="preserve">Fuchslueger, L., Kastl, E.-M., Bauer, F., Kienzl, S., Hasibeder, R., Ladreiter-Knauss, T., Schmitt, M., Bahn, M., Schloter, M., Richter, A., &amp; Szukics, U. (2014). Effects of drought on nitrogen turnover and abundances of ammonia-oxidizers in mountain grassland. </w:t>
      </w:r>
      <w:r w:rsidRPr="00F87F67">
        <w:rPr>
          <w:i/>
          <w:iCs/>
        </w:rPr>
        <w:t>Biogeosciences</w:t>
      </w:r>
      <w:r w:rsidRPr="00F87F67">
        <w:t xml:space="preserve">, </w:t>
      </w:r>
      <w:r w:rsidRPr="00F87F67">
        <w:rPr>
          <w:i/>
          <w:iCs/>
        </w:rPr>
        <w:t>11</w:t>
      </w:r>
      <w:r w:rsidRPr="00F87F67">
        <w:t>(21), 6003–6015. https://doi.org/10.5194/bg-11-6003-2014</w:t>
      </w:r>
    </w:p>
    <w:p w14:paraId="3AA70C86" w14:textId="77777777" w:rsidR="00F87F67" w:rsidRPr="00F87F67" w:rsidRDefault="00F87F67" w:rsidP="00F87F67">
      <w:pPr>
        <w:pStyle w:val="Bibliography"/>
      </w:pPr>
      <w:r w:rsidRPr="00F87F67">
        <w:t xml:space="preserve">Graham, E. B., Knelman, J. E., Schindlbacher, A., Siciliano, S., Breulmann, M., Yannarell, A., Beman, J. M., Abell, G., Philippot, L., Prosser, J., Foulquier, A., Yuste, J. C., Glanville, H. C., Jones, D. L., Angel, R., Salminen, J., Newton, R. J., Bürgmann, H., Ingram, L. J., … Nemergut, D. R. (2016). Microbes as Engines of Ecosystem Function: When Does </w:t>
      </w:r>
      <w:r w:rsidRPr="00F87F67">
        <w:lastRenderedPageBreak/>
        <w:t xml:space="preserve">Community Structure Enhance Predictions of Ecosystem Processes? </w:t>
      </w:r>
      <w:r w:rsidRPr="00F87F67">
        <w:rPr>
          <w:i/>
          <w:iCs/>
        </w:rPr>
        <w:t>Frontiers in Microbiology</w:t>
      </w:r>
      <w:r w:rsidRPr="00F87F67">
        <w:t xml:space="preserve">, </w:t>
      </w:r>
      <w:r w:rsidRPr="00F87F67">
        <w:rPr>
          <w:i/>
          <w:iCs/>
        </w:rPr>
        <w:t>7</w:t>
      </w:r>
      <w:r w:rsidRPr="00F87F67">
        <w:t>. https://doi.org/10.3389/fmicb.2016.00214</w:t>
      </w:r>
    </w:p>
    <w:p w14:paraId="359843A0" w14:textId="77777777" w:rsidR="00F87F67" w:rsidRPr="00F87F67" w:rsidRDefault="00F87F67" w:rsidP="00F87F67">
      <w:pPr>
        <w:pStyle w:val="Bibliography"/>
      </w:pPr>
      <w:r w:rsidRPr="00F87F67">
        <w:t xml:space="preserve">Griffiths, B. S., &amp; Philippot, L. (2013). Insights into the resistance and resilience of the soil microbial community. </w:t>
      </w:r>
      <w:r w:rsidRPr="00F87F67">
        <w:rPr>
          <w:i/>
          <w:iCs/>
        </w:rPr>
        <w:t>FEMS Microbiology Reviews</w:t>
      </w:r>
      <w:r w:rsidRPr="00F87F67">
        <w:t xml:space="preserve">, </w:t>
      </w:r>
      <w:r w:rsidRPr="00F87F67">
        <w:rPr>
          <w:i/>
          <w:iCs/>
        </w:rPr>
        <w:t>37</w:t>
      </w:r>
      <w:r w:rsidRPr="00F87F67">
        <w:t>(2), 112–129. https://doi.org/10.1111/j.1574-6976.2012.00343.x</w:t>
      </w:r>
    </w:p>
    <w:p w14:paraId="2D672DE3" w14:textId="77777777" w:rsidR="00F87F67" w:rsidRPr="00F87F67" w:rsidRDefault="00F87F67" w:rsidP="00F87F67">
      <w:pPr>
        <w:pStyle w:val="Bibliography"/>
      </w:pPr>
      <w:r w:rsidRPr="00F87F67">
        <w:t xml:space="preserve">Gruber, N., &amp; Galloway, J. N. (2008). An Earth-system perspective of the global nitrogen cycle. </w:t>
      </w:r>
      <w:r w:rsidRPr="00F87F67">
        <w:rPr>
          <w:i/>
          <w:iCs/>
        </w:rPr>
        <w:t>Nature</w:t>
      </w:r>
      <w:r w:rsidRPr="00F87F67">
        <w:t xml:space="preserve">, </w:t>
      </w:r>
      <w:r w:rsidRPr="00F87F67">
        <w:rPr>
          <w:i/>
          <w:iCs/>
        </w:rPr>
        <w:t>451</w:t>
      </w:r>
      <w:r w:rsidRPr="00F87F67">
        <w:t>(7176), 293–296. https://doi.org/10.1038/nature06592</w:t>
      </w:r>
    </w:p>
    <w:p w14:paraId="6A58325B" w14:textId="77777777" w:rsidR="00F87F67" w:rsidRPr="00F87F67" w:rsidRDefault="00F87F67" w:rsidP="00F87F67">
      <w:pPr>
        <w:pStyle w:val="Bibliography"/>
      </w:pPr>
      <w:r w:rsidRPr="00F87F67">
        <w:t xml:space="preserve">Gubry-Rangin, C., Kratsch, C., Williams, T. A., McHardy, A. C., Embley, T. M., Prosser, J. I., &amp; Macqueen, D. J. (2015). Coupling of diversification and pH adaptation during the evolution of terrestrial Thaumarchaeota. </w:t>
      </w:r>
      <w:r w:rsidRPr="00F87F67">
        <w:rPr>
          <w:i/>
          <w:iCs/>
        </w:rPr>
        <w:t>Proceedings of the National Academy of Sciences</w:t>
      </w:r>
      <w:r w:rsidRPr="00F87F67">
        <w:t xml:space="preserve">, </w:t>
      </w:r>
      <w:r w:rsidRPr="00F87F67">
        <w:rPr>
          <w:i/>
          <w:iCs/>
        </w:rPr>
        <w:t>112</w:t>
      </w:r>
      <w:r w:rsidRPr="00F87F67">
        <w:t>(30), 9370–9375. https://doi.org/10.1073/pnas.1419329112</w:t>
      </w:r>
    </w:p>
    <w:p w14:paraId="5490C58B" w14:textId="77777777" w:rsidR="00F87F67" w:rsidRPr="00F87F67" w:rsidRDefault="00F87F67" w:rsidP="00F87F67">
      <w:pPr>
        <w:pStyle w:val="Bibliography"/>
      </w:pPr>
      <w:r w:rsidRPr="00F87F67">
        <w:t xml:space="preserve">Hallin, S., Jones, C. M., Schloter, M., &amp; Philippot, L. (2009). Relationship between N-cycling communities and ecosystem functioning in a 50-year-old fertilization experiment. </w:t>
      </w:r>
      <w:r w:rsidRPr="00F87F67">
        <w:rPr>
          <w:i/>
          <w:iCs/>
        </w:rPr>
        <w:t>The ISME Journal</w:t>
      </w:r>
      <w:r w:rsidRPr="00F87F67">
        <w:t xml:space="preserve">, </w:t>
      </w:r>
      <w:r w:rsidRPr="00F87F67">
        <w:rPr>
          <w:i/>
          <w:iCs/>
        </w:rPr>
        <w:t>3</w:t>
      </w:r>
      <w:r w:rsidRPr="00F87F67">
        <w:t>(5), 597–605. https://doi.org/10.1038/ismej.2008.128</w:t>
      </w:r>
    </w:p>
    <w:p w14:paraId="50F74255" w14:textId="77777777" w:rsidR="00F87F67" w:rsidRPr="00F87F67" w:rsidRDefault="00F87F67" w:rsidP="00F87F67">
      <w:pPr>
        <w:pStyle w:val="Bibliography"/>
      </w:pPr>
      <w:r w:rsidRPr="00F87F67">
        <w:t xml:space="preserve">Hansen, S., Berland Frøseth, R., Stenberg, M., Stalenga, J., Olesen, J. E., Krauss, M., Radzikowski, P., Doltra, J., Nadeem, S., Torp, T., Pappa, V., &amp; Watson, C. A. (2019). Reviews and syntheses: Review of causes and sources of N&amp;lt;sub&amp;gt;2&amp;lt;/sub&amp;gt;O emissions and NO&amp;lt;sub&amp;gt;3&amp;lt;/sub&amp;gt; leaching from organic arable crop rotations. </w:t>
      </w:r>
      <w:r w:rsidRPr="00F87F67">
        <w:rPr>
          <w:i/>
          <w:iCs/>
        </w:rPr>
        <w:t>Biogeosciences</w:t>
      </w:r>
      <w:r w:rsidRPr="00F87F67">
        <w:t xml:space="preserve">, </w:t>
      </w:r>
      <w:r w:rsidRPr="00F87F67">
        <w:rPr>
          <w:i/>
          <w:iCs/>
        </w:rPr>
        <w:t>16</w:t>
      </w:r>
      <w:r w:rsidRPr="00F87F67">
        <w:t>(14), 2795–2819. https://doi.org/10.5194/bg-16-2795-2019</w:t>
      </w:r>
    </w:p>
    <w:p w14:paraId="38B892BE" w14:textId="77777777" w:rsidR="00F87F67" w:rsidRPr="00F87F67" w:rsidRDefault="00F87F67" w:rsidP="00F87F67">
      <w:pPr>
        <w:pStyle w:val="Bibliography"/>
      </w:pPr>
      <w:r w:rsidRPr="00F87F67">
        <w:t xml:space="preserve">Hari, V., Rakovec, O., Markonis, Y., Hanel, M., &amp; Kumar, R. (2020). Increased future occurrences of the exceptional 2018–2019 Central European drought under global warming. </w:t>
      </w:r>
      <w:r w:rsidRPr="00F87F67">
        <w:rPr>
          <w:i/>
          <w:iCs/>
        </w:rPr>
        <w:t>Scientific Reports</w:t>
      </w:r>
      <w:r w:rsidRPr="00F87F67">
        <w:t xml:space="preserve">, </w:t>
      </w:r>
      <w:r w:rsidRPr="00F87F67">
        <w:rPr>
          <w:i/>
          <w:iCs/>
        </w:rPr>
        <w:t>10</w:t>
      </w:r>
      <w:r w:rsidRPr="00F87F67">
        <w:t>(1), 12207. https://doi.org/10.1038/s41598-020-68872-9</w:t>
      </w:r>
    </w:p>
    <w:p w14:paraId="1BE25107" w14:textId="77777777" w:rsidR="00F87F67" w:rsidRDefault="00F87F67" w:rsidP="00F87F67">
      <w:pPr>
        <w:pStyle w:val="Bibliography"/>
        <w:rPr>
          <w:ins w:id="863" w:author="Ari Fina Bintarti" w:date="2024-05-24T17:00:00Z"/>
        </w:rPr>
      </w:pPr>
      <w:r w:rsidRPr="00F87F67">
        <w:lastRenderedPageBreak/>
        <w:t xml:space="preserve">Harris, E., Diaz-Pines, E., Stoll, E., Schloter, M., Schulz, S., Duffner, C., Li, K., Moore, K. L., Ingrisch, J., Reinthaler, D., Zechmeister-Boltenstern, S., Glatzel, S., Brüggemann, N., &amp; Bahn, M. (2021). Denitrifying pathways dominate nitrous oxide emissions from managed grassland during drought and rewetting. </w:t>
      </w:r>
      <w:r w:rsidRPr="00F87F67">
        <w:rPr>
          <w:i/>
          <w:iCs/>
        </w:rPr>
        <w:t>Science Advances</w:t>
      </w:r>
      <w:r w:rsidRPr="00F87F67">
        <w:t xml:space="preserve">, </w:t>
      </w:r>
      <w:r w:rsidRPr="00F87F67">
        <w:rPr>
          <w:i/>
          <w:iCs/>
        </w:rPr>
        <w:t>7</w:t>
      </w:r>
      <w:r w:rsidRPr="00F87F67">
        <w:t>(6), eabb7118. https://doi.org/10.1126/sciadv.abb7118</w:t>
      </w:r>
    </w:p>
    <w:p w14:paraId="364844F1" w14:textId="1841F938" w:rsidR="00035B28" w:rsidRPr="00035B28" w:rsidRDefault="00035B28">
      <w:pPr>
        <w:spacing w:line="480" w:lineRule="auto"/>
        <w:ind w:left="720" w:hanging="720"/>
        <w:rPr>
          <w:rFonts w:cstheme="minorHAnsi"/>
          <w:color w:val="000000" w:themeColor="text1"/>
          <w:rPrChange w:id="864" w:author="Ari Fina Bintarti" w:date="2024-05-24T17:00:00Z">
            <w:rPr/>
          </w:rPrChange>
        </w:rPr>
        <w:pPrChange w:id="865" w:author="Ari Fina Bintarti" w:date="2024-05-24T17:00:00Z">
          <w:pPr>
            <w:pStyle w:val="Bibliography"/>
          </w:pPr>
        </w:pPrChange>
      </w:pPr>
      <w:ins w:id="866" w:author="Ari Fina Bintarti" w:date="2024-05-24T17:00:00Z">
        <w:r w:rsidRPr="00035B28">
          <w:rPr>
            <w:rFonts w:cstheme="minorHAnsi"/>
            <w:color w:val="000000" w:themeColor="text1"/>
            <w:sz w:val="24"/>
            <w:szCs w:val="24"/>
            <w:rPrChange w:id="867" w:author="Ari Fina Bintarti" w:date="2024-05-24T17:00:00Z">
              <w:rPr>
                <w:rFonts w:ascii="Arial" w:hAnsi="Arial" w:cs="Arial"/>
                <w:color w:val="333333"/>
                <w:sz w:val="27"/>
                <w:szCs w:val="27"/>
              </w:rPr>
            </w:rPrChange>
          </w:rPr>
          <w:t xml:space="preserve">Hartig, F. </w:t>
        </w:r>
      </w:ins>
      <w:ins w:id="868" w:author="Ari Fina Bintarti" w:date="2024-05-24T17:17:00Z">
        <w:r w:rsidR="007838B4">
          <w:rPr>
            <w:rFonts w:cstheme="minorHAnsi"/>
            <w:color w:val="000000" w:themeColor="text1"/>
            <w:sz w:val="24"/>
            <w:szCs w:val="24"/>
          </w:rPr>
          <w:t>(</w:t>
        </w:r>
      </w:ins>
      <w:ins w:id="869" w:author="Ari Fina Bintarti" w:date="2024-05-24T17:00:00Z">
        <w:r w:rsidRPr="00035B28">
          <w:rPr>
            <w:rFonts w:cstheme="minorHAnsi"/>
            <w:color w:val="000000" w:themeColor="text1"/>
            <w:sz w:val="24"/>
            <w:szCs w:val="24"/>
            <w:rPrChange w:id="870" w:author="Ari Fina Bintarti" w:date="2024-05-24T17:00:00Z">
              <w:rPr>
                <w:rFonts w:ascii="Arial" w:hAnsi="Arial" w:cs="Arial"/>
                <w:color w:val="333333"/>
                <w:sz w:val="27"/>
                <w:szCs w:val="27"/>
              </w:rPr>
            </w:rPrChange>
          </w:rPr>
          <w:t>2019</w:t>
        </w:r>
      </w:ins>
      <w:ins w:id="871" w:author="Ari Fina Bintarti" w:date="2024-05-24T17:17:00Z">
        <w:r w:rsidR="007838B4">
          <w:rPr>
            <w:rFonts w:cstheme="minorHAnsi"/>
            <w:color w:val="000000" w:themeColor="text1"/>
            <w:sz w:val="24"/>
            <w:szCs w:val="24"/>
          </w:rPr>
          <w:t>)</w:t>
        </w:r>
      </w:ins>
      <w:ins w:id="872" w:author="Ari Fina Bintarti" w:date="2024-05-24T17:00:00Z">
        <w:r w:rsidRPr="00035B28">
          <w:rPr>
            <w:rFonts w:cstheme="minorHAnsi"/>
            <w:color w:val="000000" w:themeColor="text1"/>
            <w:sz w:val="24"/>
            <w:szCs w:val="24"/>
            <w:rPrChange w:id="873" w:author="Ari Fina Bintarti" w:date="2024-05-24T17:00:00Z">
              <w:rPr>
                <w:rFonts w:ascii="Arial" w:hAnsi="Arial" w:cs="Arial"/>
                <w:color w:val="333333"/>
                <w:sz w:val="27"/>
                <w:szCs w:val="27"/>
              </w:rPr>
            </w:rPrChange>
          </w:rPr>
          <w:t>. Package ‘DHARMa,’ Version 0.4.6. R Development Core Team, Vienna, Aus</w:t>
        </w:r>
        <w:r w:rsidRPr="00035B28">
          <w:rPr>
            <w:rFonts w:cstheme="minorHAnsi"/>
            <w:color w:val="000000" w:themeColor="text1"/>
            <w:sz w:val="24"/>
            <w:szCs w:val="24"/>
            <w:rPrChange w:id="874" w:author="Ari Fina Bintarti" w:date="2024-05-24T17:05:00Z">
              <w:rPr>
                <w:rFonts w:ascii="Arial" w:hAnsi="Arial" w:cs="Arial"/>
                <w:color w:val="333333"/>
                <w:sz w:val="27"/>
                <w:szCs w:val="27"/>
              </w:rPr>
            </w:rPrChange>
          </w:rPr>
          <w:t>tria.</w:t>
        </w:r>
      </w:ins>
      <w:ins w:id="875" w:author="Ari Fina Bintarti" w:date="2024-05-24T17:01:00Z">
        <w:r w:rsidRPr="00035B28">
          <w:rPr>
            <w:color w:val="000000" w:themeColor="text1"/>
            <w:rPrChange w:id="876" w:author="Ari Fina Bintarti" w:date="2024-05-24T17:05:00Z">
              <w:rPr/>
            </w:rPrChange>
          </w:rPr>
          <w:t xml:space="preserve"> </w:t>
        </w:r>
        <w:r w:rsidRPr="007838B4">
          <w:rPr>
            <w:rFonts w:cstheme="minorHAnsi"/>
            <w:color w:val="000000" w:themeColor="text1"/>
            <w:rPrChange w:id="877" w:author="Ari Fina Bintarti" w:date="2024-05-24T17:17:00Z">
              <w:rPr>
                <w:rFonts w:cstheme="minorHAnsi"/>
              </w:rPr>
            </w:rPrChange>
          </w:rPr>
          <w:fldChar w:fldCharType="begin"/>
        </w:r>
        <w:r w:rsidRPr="007838B4">
          <w:rPr>
            <w:rFonts w:cstheme="minorHAnsi"/>
            <w:color w:val="000000" w:themeColor="text1"/>
            <w:rPrChange w:id="878" w:author="Ari Fina Bintarti" w:date="2024-05-24T17:17:00Z">
              <w:rPr>
                <w:rFonts w:cstheme="minorHAnsi"/>
              </w:rPr>
            </w:rPrChange>
          </w:rPr>
          <w:instrText>HYPERLINK "https://CRAN.R-project.org/package=DHARMa"</w:instrText>
        </w:r>
        <w:r w:rsidRPr="0070340D">
          <w:rPr>
            <w:rFonts w:cstheme="minorHAnsi"/>
            <w:color w:val="000000" w:themeColor="text1"/>
          </w:rPr>
        </w:r>
        <w:r w:rsidRPr="007838B4">
          <w:rPr>
            <w:rFonts w:cstheme="minorHAnsi"/>
            <w:color w:val="000000" w:themeColor="text1"/>
            <w:rPrChange w:id="879" w:author="Ari Fina Bintarti" w:date="2024-05-24T17:17:00Z">
              <w:rPr>
                <w:rFonts w:cstheme="minorHAnsi"/>
              </w:rPr>
            </w:rPrChange>
          </w:rPr>
          <w:fldChar w:fldCharType="separate"/>
        </w:r>
        <w:r w:rsidRPr="007838B4">
          <w:rPr>
            <w:rStyle w:val="HTMLSample"/>
            <w:rFonts w:asciiTheme="minorHAnsi" w:eastAsiaTheme="minorHAnsi" w:hAnsiTheme="minorHAnsi" w:cstheme="minorHAnsi"/>
            <w:color w:val="000000" w:themeColor="text1"/>
            <w:shd w:val="clear" w:color="auto" w:fill="FFFFFF"/>
            <w:rPrChange w:id="880" w:author="Ari Fina Bintarti" w:date="2024-05-24T17:17:00Z">
              <w:rPr>
                <w:rStyle w:val="HTMLSample"/>
                <w:rFonts w:asciiTheme="minorHAnsi" w:eastAsiaTheme="minorHAnsi" w:hAnsiTheme="minorHAnsi" w:cstheme="minorHAnsi"/>
                <w:color w:val="276DC3"/>
                <w:u w:val="single"/>
                <w:shd w:val="clear" w:color="auto" w:fill="FFFFFF"/>
              </w:rPr>
            </w:rPrChange>
          </w:rPr>
          <w:t>https://CRAN.R-project.org/package=DHARMa</w:t>
        </w:r>
        <w:r w:rsidRPr="007838B4">
          <w:rPr>
            <w:rFonts w:cstheme="minorHAnsi"/>
            <w:color w:val="000000" w:themeColor="text1"/>
            <w:rPrChange w:id="881" w:author="Ari Fina Bintarti" w:date="2024-05-24T17:17:00Z">
              <w:rPr>
                <w:rFonts w:cstheme="minorHAnsi"/>
              </w:rPr>
            </w:rPrChange>
          </w:rPr>
          <w:fldChar w:fldCharType="end"/>
        </w:r>
      </w:ins>
    </w:p>
    <w:p w14:paraId="544B3064" w14:textId="77777777" w:rsidR="00F87F67" w:rsidRPr="00F87F67" w:rsidRDefault="00F87F67" w:rsidP="00F87F67">
      <w:pPr>
        <w:pStyle w:val="Bibliography"/>
      </w:pPr>
      <w:r w:rsidRPr="00F87F67">
        <w:t xml:space="preserve">Hartmann, A. A., Barnard, R. L., Marhan, S., &amp; Niklaus, P. A. (2013). Effects of drought and N-fertilization on N cycling in two grassland soils. </w:t>
      </w:r>
      <w:r w:rsidRPr="00F87F67">
        <w:rPr>
          <w:i/>
          <w:iCs/>
        </w:rPr>
        <w:t>Oecologia</w:t>
      </w:r>
      <w:r w:rsidRPr="00F87F67">
        <w:t xml:space="preserve">, </w:t>
      </w:r>
      <w:r w:rsidRPr="00F87F67">
        <w:rPr>
          <w:i/>
          <w:iCs/>
        </w:rPr>
        <w:t>171</w:t>
      </w:r>
      <w:r w:rsidRPr="00F87F67">
        <w:t>(3), 705–717. https://doi.org/10.1007/s00442-012-2578-3</w:t>
      </w:r>
    </w:p>
    <w:p w14:paraId="638C44AB" w14:textId="77777777" w:rsidR="00F87F67" w:rsidRPr="00F87F67" w:rsidRDefault="00F87F67" w:rsidP="00F87F67">
      <w:pPr>
        <w:pStyle w:val="Bibliography"/>
      </w:pPr>
      <w:r w:rsidRPr="00F87F67">
        <w:t xml:space="preserve">Hartmann, A. A., &amp; Niklaus, P. A. (2012). Effects of simulated drought and nitrogen fertilizer on plant productivity and nitrous oxide (N2O) emissions of two pastures. </w:t>
      </w:r>
      <w:r w:rsidRPr="00F87F67">
        <w:rPr>
          <w:i/>
          <w:iCs/>
        </w:rPr>
        <w:t>Plant and Soil</w:t>
      </w:r>
      <w:r w:rsidRPr="00F87F67">
        <w:t xml:space="preserve">, </w:t>
      </w:r>
      <w:r w:rsidRPr="00F87F67">
        <w:rPr>
          <w:i/>
          <w:iCs/>
        </w:rPr>
        <w:t>361</w:t>
      </w:r>
      <w:r w:rsidRPr="00F87F67">
        <w:t>(1), 411–426. https://doi.org/10.1007/s11104-012-1248-x</w:t>
      </w:r>
    </w:p>
    <w:p w14:paraId="173333E2" w14:textId="77777777" w:rsidR="00F87F67" w:rsidRPr="00F87F67" w:rsidRDefault="00F87F67" w:rsidP="00F87F67">
      <w:pPr>
        <w:pStyle w:val="Bibliography"/>
      </w:pPr>
      <w:r w:rsidRPr="00F87F67">
        <w:t xml:space="preserve">Hartmann, M., Frey, B., Mayer, J., Mäder, P., &amp; Widmer, F. (2015). Distinct soil microbial diversity under long-term organic and conventional farming. </w:t>
      </w:r>
      <w:r w:rsidRPr="00F87F67">
        <w:rPr>
          <w:i/>
          <w:iCs/>
        </w:rPr>
        <w:t>The ISME Journal</w:t>
      </w:r>
      <w:r w:rsidRPr="00F87F67">
        <w:t xml:space="preserve">, </w:t>
      </w:r>
      <w:r w:rsidRPr="00F87F67">
        <w:rPr>
          <w:i/>
          <w:iCs/>
        </w:rPr>
        <w:t>9</w:t>
      </w:r>
      <w:r w:rsidRPr="00F87F67">
        <w:t>(5), 1177–1194. https://doi.org/10.1038/ismej.2014.210</w:t>
      </w:r>
    </w:p>
    <w:p w14:paraId="225A1DD3" w14:textId="77777777" w:rsidR="00F87F67" w:rsidRPr="00F87F67" w:rsidRDefault="00F87F67" w:rsidP="00F87F67">
      <w:pPr>
        <w:pStyle w:val="Bibliography"/>
      </w:pPr>
      <w:r w:rsidRPr="00F87F67">
        <w:t xml:space="preserve">Homyak, P. M., Allison, S. D., Huxman, T. E., Goulden, M. L., &amp; Treseder, K. K. (2017). Effects of Drought Manipulation on Soil Nitrogen Cycling: A Meta-Analysis. </w:t>
      </w:r>
      <w:r w:rsidRPr="00F87F67">
        <w:rPr>
          <w:i/>
          <w:iCs/>
        </w:rPr>
        <w:t>Journal of Geophysical Research: Biogeosciences</w:t>
      </w:r>
      <w:r w:rsidRPr="00F87F67">
        <w:t xml:space="preserve">, </w:t>
      </w:r>
      <w:r w:rsidRPr="00F87F67">
        <w:rPr>
          <w:i/>
          <w:iCs/>
        </w:rPr>
        <w:t>122</w:t>
      </w:r>
      <w:r w:rsidRPr="00F87F67">
        <w:t>(12), 3260–3272. https://doi.org/10.1002/2017JG004146</w:t>
      </w:r>
    </w:p>
    <w:p w14:paraId="7636EE62" w14:textId="77777777" w:rsidR="00F87F67" w:rsidRDefault="00F87F67" w:rsidP="00F87F67">
      <w:pPr>
        <w:pStyle w:val="Bibliography"/>
        <w:rPr>
          <w:ins w:id="882" w:author="Ari Fina Bintarti" w:date="2024-05-24T17:24:00Z"/>
          <w:rFonts w:cstheme="minorHAnsi"/>
        </w:rPr>
      </w:pPr>
      <w:r w:rsidRPr="00F87F67">
        <w:rPr>
          <w:rFonts w:cstheme="minorHAnsi"/>
        </w:rPr>
        <w:t xml:space="preserve">Homyak, P. M., Sickman, J. O., Miller, A. E., Melack, J. M., Meixner, T., &amp; Schimel, J. P. (2014). Assessing Nitrogen-Saturation in a Seasonally Dry Chaparral Watershed: Limitations </w:t>
      </w:r>
      <w:r w:rsidRPr="00F87F67">
        <w:rPr>
          <w:rFonts w:cstheme="minorHAnsi"/>
        </w:rPr>
        <w:lastRenderedPageBreak/>
        <w:t xml:space="preserve">of Traditional Indicators of N-Saturation. </w:t>
      </w:r>
      <w:r w:rsidRPr="00F87F67">
        <w:rPr>
          <w:rFonts w:cstheme="minorHAnsi"/>
          <w:i/>
          <w:iCs/>
        </w:rPr>
        <w:t>Ecosystems</w:t>
      </w:r>
      <w:r w:rsidRPr="00F87F67">
        <w:rPr>
          <w:rFonts w:cstheme="minorHAnsi"/>
        </w:rPr>
        <w:t xml:space="preserve">, </w:t>
      </w:r>
      <w:r w:rsidRPr="00F87F67">
        <w:rPr>
          <w:rFonts w:cstheme="minorHAnsi"/>
          <w:i/>
          <w:iCs/>
        </w:rPr>
        <w:t>17</w:t>
      </w:r>
      <w:r w:rsidRPr="00F87F67">
        <w:rPr>
          <w:rFonts w:cstheme="minorHAnsi"/>
        </w:rPr>
        <w:t>(7), 1286–1305. https://doi.org/10.1007/s10021-014-9792-2</w:t>
      </w:r>
    </w:p>
    <w:p w14:paraId="06E060E7" w14:textId="6E00D1B0" w:rsidR="009B0F8A" w:rsidRPr="0070340D" w:rsidRDefault="009B0F8A">
      <w:pPr>
        <w:spacing w:line="480" w:lineRule="auto"/>
        <w:ind w:left="720" w:hanging="720"/>
        <w:rPr>
          <w:ins w:id="883" w:author="Ari Fina Bintarti" w:date="2024-05-24T16:56:00Z"/>
          <w:rFonts w:cstheme="minorHAnsi"/>
        </w:rPr>
        <w:pPrChange w:id="884" w:author="Ari Fina Bintarti" w:date="2024-05-24T17:25:00Z">
          <w:pPr>
            <w:pStyle w:val="Bibliography"/>
          </w:pPr>
        </w:pPrChange>
      </w:pPr>
      <w:ins w:id="885" w:author="Ari Fina Bintarti" w:date="2024-05-24T17:24:00Z">
        <w:r w:rsidRPr="009B0F8A">
          <w:rPr>
            <w:rFonts w:cstheme="minorHAnsi"/>
            <w:color w:val="282828"/>
            <w:sz w:val="24"/>
            <w:szCs w:val="24"/>
            <w:shd w:val="clear" w:color="auto" w:fill="F7F7F7"/>
            <w:rPrChange w:id="886" w:author="Ari Fina Bintarti" w:date="2024-05-24T17:25:00Z">
              <w:rPr>
                <w:rFonts w:ascii="Helvetica" w:hAnsi="Helvetica"/>
                <w:color w:val="282828"/>
                <w:shd w:val="clear" w:color="auto" w:fill="F7F7F7"/>
              </w:rPr>
            </w:rPrChange>
          </w:rPr>
          <w:t>Huang, H., Zhou, L., Chen, J., and Wei, T. (2020). ggcor: Extended tools for correlation</w:t>
        </w:r>
      </w:ins>
      <w:ins w:id="887" w:author="Ari Fina Bintarti" w:date="2024-05-24T17:25:00Z">
        <w:r>
          <w:rPr>
            <w:rFonts w:cstheme="minorHAnsi"/>
            <w:color w:val="282828"/>
            <w:sz w:val="24"/>
            <w:szCs w:val="24"/>
            <w:shd w:val="clear" w:color="auto" w:fill="F7F7F7"/>
          </w:rPr>
          <w:t xml:space="preserve"> </w:t>
        </w:r>
      </w:ins>
      <w:ins w:id="888" w:author="Ari Fina Bintarti" w:date="2024-05-24T17:24:00Z">
        <w:r w:rsidRPr="009B0F8A">
          <w:rPr>
            <w:rFonts w:cstheme="minorHAnsi"/>
            <w:color w:val="282828"/>
            <w:sz w:val="24"/>
            <w:szCs w:val="24"/>
            <w:shd w:val="clear" w:color="auto" w:fill="F7F7F7"/>
            <w:rPrChange w:id="889" w:author="Ari Fina Bintarti" w:date="2024-05-24T17:25:00Z">
              <w:rPr>
                <w:rFonts w:ascii="Helvetica" w:hAnsi="Helvetica"/>
                <w:color w:val="282828"/>
                <w:shd w:val="clear" w:color="auto" w:fill="F7F7F7"/>
              </w:rPr>
            </w:rPrChange>
          </w:rPr>
          <w:t>analysis and visualization.</w:t>
        </w:r>
        <w:r w:rsidRPr="009B0F8A">
          <w:rPr>
            <w:rStyle w:val="apple-converted-space"/>
            <w:rFonts w:cstheme="minorHAnsi"/>
            <w:color w:val="282828"/>
            <w:sz w:val="24"/>
            <w:szCs w:val="24"/>
            <w:shd w:val="clear" w:color="auto" w:fill="F7F7F7"/>
            <w:rPrChange w:id="890" w:author="Ari Fina Bintarti" w:date="2024-05-24T17:25:00Z">
              <w:rPr>
                <w:rStyle w:val="apple-converted-space"/>
                <w:rFonts w:ascii="Helvetica" w:hAnsi="Helvetica"/>
                <w:color w:val="282828"/>
                <w:shd w:val="clear" w:color="auto" w:fill="F7F7F7"/>
              </w:rPr>
            </w:rPrChange>
          </w:rPr>
          <w:t> </w:t>
        </w:r>
        <w:r w:rsidRPr="009B0F8A">
          <w:rPr>
            <w:rFonts w:cstheme="minorHAnsi"/>
            <w:i/>
            <w:iCs/>
            <w:color w:val="282828"/>
            <w:sz w:val="24"/>
            <w:szCs w:val="24"/>
            <w:rPrChange w:id="891" w:author="Ari Fina Bintarti" w:date="2024-05-24T17:25:00Z">
              <w:rPr>
                <w:rFonts w:ascii="Helvetica" w:hAnsi="Helvetica"/>
                <w:i/>
                <w:iCs/>
                <w:color w:val="282828"/>
              </w:rPr>
            </w:rPrChange>
          </w:rPr>
          <w:t>R package version</w:t>
        </w:r>
        <w:r w:rsidRPr="009B0F8A">
          <w:rPr>
            <w:rFonts w:cstheme="minorHAnsi"/>
            <w:color w:val="282828"/>
            <w:sz w:val="24"/>
            <w:szCs w:val="24"/>
            <w:shd w:val="clear" w:color="auto" w:fill="F7F7F7"/>
            <w:rPrChange w:id="892" w:author="Ari Fina Bintarti" w:date="2024-05-24T17:25:00Z">
              <w:rPr>
                <w:rFonts w:ascii="Helvetica" w:hAnsi="Helvetica"/>
                <w:color w:val="282828"/>
                <w:shd w:val="clear" w:color="auto" w:fill="F7F7F7"/>
              </w:rPr>
            </w:rPrChange>
          </w:rPr>
          <w:t>. 7.</w:t>
        </w:r>
      </w:ins>
    </w:p>
    <w:p w14:paraId="62585032" w14:textId="397EB436" w:rsidR="00F87F67" w:rsidRPr="0070340D" w:rsidRDefault="00F87F67">
      <w:pPr>
        <w:pStyle w:val="NormalWeb"/>
        <w:spacing w:line="480" w:lineRule="auto"/>
        <w:ind w:left="720" w:hanging="720"/>
        <w:rPr>
          <w:rFonts w:cstheme="minorHAnsi"/>
        </w:rPr>
        <w:pPrChange w:id="893" w:author="Ari Fina Bintarti" w:date="2024-05-24T17:01:00Z">
          <w:pPr>
            <w:pStyle w:val="Bibliography"/>
          </w:pPr>
        </w:pPrChange>
      </w:pPr>
      <w:ins w:id="894" w:author="Ari Fina Bintarti" w:date="2024-05-24T16:56:00Z">
        <w:r w:rsidRPr="00F87F67">
          <w:rPr>
            <w:rFonts w:asciiTheme="minorHAnsi" w:hAnsiTheme="minorHAnsi" w:cstheme="minorHAnsi"/>
            <w:rPrChange w:id="895" w:author="Ari Fina Bintarti" w:date="2024-05-24T16:56:00Z">
              <w:rPr/>
            </w:rPrChange>
          </w:rPr>
          <w:t>Kassambara</w:t>
        </w:r>
        <w:r>
          <w:rPr>
            <w:rFonts w:asciiTheme="minorHAnsi" w:hAnsiTheme="minorHAnsi" w:cstheme="minorHAnsi"/>
          </w:rPr>
          <w:t xml:space="preserve">, </w:t>
        </w:r>
        <w:r w:rsidRPr="00F87F67">
          <w:rPr>
            <w:rFonts w:asciiTheme="minorHAnsi" w:hAnsiTheme="minorHAnsi" w:cstheme="minorHAnsi"/>
            <w:rPrChange w:id="896" w:author="Ari Fina Bintarti" w:date="2024-05-24T16:56:00Z">
              <w:rPr/>
            </w:rPrChange>
          </w:rPr>
          <w:t xml:space="preserve">A. </w:t>
        </w:r>
      </w:ins>
      <w:ins w:id="897" w:author="Ari Fina Bintarti" w:date="2024-05-24T17:17:00Z">
        <w:r w:rsidR="007838B4">
          <w:rPr>
            <w:rFonts w:asciiTheme="minorHAnsi" w:hAnsiTheme="minorHAnsi" w:cstheme="minorHAnsi"/>
          </w:rPr>
          <w:t>(</w:t>
        </w:r>
      </w:ins>
      <w:ins w:id="898" w:author="Ari Fina Bintarti" w:date="2024-05-24T16:56:00Z">
        <w:r w:rsidRPr="00F87F67">
          <w:rPr>
            <w:rFonts w:asciiTheme="minorHAnsi" w:hAnsiTheme="minorHAnsi" w:cstheme="minorHAnsi"/>
            <w:rPrChange w:id="899" w:author="Ari Fina Bintarti" w:date="2024-05-24T16:56:00Z">
              <w:rPr/>
            </w:rPrChange>
          </w:rPr>
          <w:t>2023</w:t>
        </w:r>
      </w:ins>
      <w:ins w:id="900" w:author="Ari Fina Bintarti" w:date="2024-05-24T17:17:00Z">
        <w:r w:rsidR="007838B4">
          <w:rPr>
            <w:rFonts w:asciiTheme="minorHAnsi" w:hAnsiTheme="minorHAnsi" w:cstheme="minorHAnsi"/>
          </w:rPr>
          <w:t>)</w:t>
        </w:r>
      </w:ins>
      <w:ins w:id="901" w:author="Ari Fina Bintarti" w:date="2024-05-24T16:56:00Z">
        <w:r w:rsidRPr="00F87F67">
          <w:rPr>
            <w:rFonts w:asciiTheme="minorHAnsi" w:hAnsiTheme="minorHAnsi" w:cstheme="minorHAnsi"/>
            <w:rPrChange w:id="902" w:author="Ari Fina Bintarti" w:date="2024-05-24T16:56:00Z">
              <w:rPr/>
            </w:rPrChange>
          </w:rPr>
          <w:t>. rstatix: Pipe-Friendly Framework for Basic Statistical Tests_. R package version 0.7.2</w:t>
        </w:r>
        <w:r w:rsidRPr="00035B28">
          <w:rPr>
            <w:rFonts w:asciiTheme="minorHAnsi" w:hAnsiTheme="minorHAnsi" w:cstheme="minorHAnsi"/>
            <w:color w:val="000000" w:themeColor="text1"/>
            <w:rPrChange w:id="903" w:author="Ari Fina Bintarti" w:date="2024-05-24T17:05:00Z">
              <w:rPr/>
            </w:rPrChange>
          </w:rPr>
          <w:t xml:space="preserve">. </w:t>
        </w:r>
        <w:r w:rsidRPr="00035B28">
          <w:rPr>
            <w:rFonts w:asciiTheme="minorHAnsi" w:hAnsiTheme="minorHAnsi" w:cstheme="minorHAnsi"/>
            <w:color w:val="000000" w:themeColor="text1"/>
            <w:rPrChange w:id="904" w:author="Ari Fina Bintarti" w:date="2024-05-24T17:05:00Z">
              <w:rPr>
                <w:color w:val="0260BF"/>
              </w:rPr>
            </w:rPrChange>
          </w:rPr>
          <w:t xml:space="preserve">https://CRAN.R-project.org/package=rstatix </w:t>
        </w:r>
      </w:ins>
    </w:p>
    <w:p w14:paraId="3464116D" w14:textId="77777777" w:rsidR="00F87F67" w:rsidRPr="00F87F67" w:rsidRDefault="00F87F67" w:rsidP="00F87F67">
      <w:pPr>
        <w:pStyle w:val="Bibliography"/>
      </w:pPr>
      <w:r w:rsidRPr="00F87F67">
        <w:t xml:space="preserve">Kaurin, A., Mihelič, R., Kastelec, D., Grčman, H., Bru, D., Philippot, L., &amp; Suhadolc, M. (2018). Resilience of bacteria, archaea, fungi and N-cycling microbial guilds under plough and conservation tillage, to agricultural drought. </w:t>
      </w:r>
      <w:r w:rsidRPr="00F87F67">
        <w:rPr>
          <w:i/>
          <w:iCs/>
        </w:rPr>
        <w:t>Soil Biology and Biochemistry</w:t>
      </w:r>
      <w:r w:rsidRPr="00F87F67">
        <w:t xml:space="preserve">, </w:t>
      </w:r>
      <w:r w:rsidRPr="00F87F67">
        <w:rPr>
          <w:i/>
          <w:iCs/>
        </w:rPr>
        <w:t>120</w:t>
      </w:r>
      <w:r w:rsidRPr="00F87F67">
        <w:t>, 233–245. https://doi.org/10.1016/j.soilbio.2018.02.007</w:t>
      </w:r>
    </w:p>
    <w:p w14:paraId="7DFD44C2" w14:textId="77777777" w:rsidR="00F87F67" w:rsidRPr="00F87F67" w:rsidRDefault="00F87F67" w:rsidP="00F87F67">
      <w:pPr>
        <w:pStyle w:val="Bibliography"/>
      </w:pPr>
      <w:r w:rsidRPr="00F87F67">
        <w:t xml:space="preserve">Kits, K. D., Sedlacek, C. J., Lebedeva, E. V., Han, P., Bulaev, A., Pjevac, P., Daebeler, A., Romano, S., Albertsen, M., Stein, L. Y., Daims, H., &amp; Wagner, M. (2017). Kinetic analysis of a complete nitrifier reveals an oligotrophic lifestyle. </w:t>
      </w:r>
      <w:r w:rsidRPr="00F87F67">
        <w:rPr>
          <w:i/>
          <w:iCs/>
        </w:rPr>
        <w:t>Nature</w:t>
      </w:r>
      <w:r w:rsidRPr="00F87F67">
        <w:t xml:space="preserve">, </w:t>
      </w:r>
      <w:r w:rsidRPr="00F87F67">
        <w:rPr>
          <w:i/>
          <w:iCs/>
        </w:rPr>
        <w:t>549</w:t>
      </w:r>
      <w:r w:rsidRPr="00F87F67">
        <w:t>(7671), 269–272. https://doi.org/10.1038/nature23679</w:t>
      </w:r>
    </w:p>
    <w:p w14:paraId="7843AF39" w14:textId="77777777" w:rsidR="00F87F67" w:rsidRPr="00F87F67" w:rsidRDefault="00F87F67" w:rsidP="00F87F67">
      <w:pPr>
        <w:pStyle w:val="Bibliography"/>
      </w:pPr>
      <w:r w:rsidRPr="00F87F67">
        <w:t xml:space="preserve">Koch, H., van Kessel, M. A. H. J., &amp; Lücker, S. (2019). Complete nitrification: Insights into the ecophysiology of comammox Nitrospira. </w:t>
      </w:r>
      <w:r w:rsidRPr="00F87F67">
        <w:rPr>
          <w:i/>
          <w:iCs/>
        </w:rPr>
        <w:t>Applied Microbiology and Biotechnology</w:t>
      </w:r>
      <w:r w:rsidRPr="00F87F67">
        <w:t xml:space="preserve">, </w:t>
      </w:r>
      <w:r w:rsidRPr="00F87F67">
        <w:rPr>
          <w:i/>
          <w:iCs/>
        </w:rPr>
        <w:t>103</w:t>
      </w:r>
      <w:r w:rsidRPr="00F87F67">
        <w:t>(1), 177–189. https://doi.org/10.1007/s00253-018-9486-3</w:t>
      </w:r>
    </w:p>
    <w:p w14:paraId="57A61B83" w14:textId="77777777" w:rsidR="00F87F67" w:rsidRPr="00F87F67" w:rsidRDefault="00F87F67" w:rsidP="00F87F67">
      <w:pPr>
        <w:pStyle w:val="Bibliography"/>
      </w:pPr>
      <w:r w:rsidRPr="00F87F67">
        <w:t xml:space="preserve">Kost, E., Kundel, D., Conz, R. F., Mäder, P., Krause, H.-M., Six, J., Mayer, J., &amp; Hartmann, M. (2024). </w:t>
      </w:r>
      <w:r w:rsidRPr="00F87F67">
        <w:rPr>
          <w:i/>
          <w:iCs/>
        </w:rPr>
        <w:t>Microbial resistance and resilience to drought under organic and conventional farming</w:t>
      </w:r>
      <w:r w:rsidRPr="00F87F67">
        <w:t xml:space="preserve"> (p. 2024.04.17.589021). bioRxiv. https://doi.org/10.1101/2024.04.17.589021</w:t>
      </w:r>
    </w:p>
    <w:p w14:paraId="1A7A4988" w14:textId="77777777" w:rsidR="00F87F67" w:rsidRPr="00F87F67" w:rsidRDefault="00F87F67" w:rsidP="00F87F67">
      <w:pPr>
        <w:pStyle w:val="Bibliography"/>
      </w:pPr>
      <w:r w:rsidRPr="00F87F67">
        <w:t>Krüger, M., Potthast, K., Michalzik, B., Tischer, A., Küsel, K., Deckner, F. F. K., &amp; Herrmann, M. (2021). Drought and rewetting events enhance nitrate leaching and seepage-</w:t>
      </w:r>
      <w:r w:rsidRPr="00F87F67">
        <w:lastRenderedPageBreak/>
        <w:t xml:space="preserve">mediated translocation of microbes from beech forest soils. </w:t>
      </w:r>
      <w:r w:rsidRPr="00F87F67">
        <w:rPr>
          <w:i/>
          <w:iCs/>
        </w:rPr>
        <w:t>Soil Biology and Biochemistry</w:t>
      </w:r>
      <w:r w:rsidRPr="00F87F67">
        <w:t xml:space="preserve">, </w:t>
      </w:r>
      <w:r w:rsidRPr="00F87F67">
        <w:rPr>
          <w:i/>
          <w:iCs/>
        </w:rPr>
        <w:t>154</w:t>
      </w:r>
      <w:r w:rsidRPr="00F87F67">
        <w:t>, 108153. https://doi.org/10.1016/j.soilbio.2021.108153</w:t>
      </w:r>
    </w:p>
    <w:p w14:paraId="6063B12F" w14:textId="77777777" w:rsidR="00F87F67" w:rsidRPr="00F87F67" w:rsidRDefault="00F87F67" w:rsidP="00F87F67">
      <w:pPr>
        <w:pStyle w:val="Bibliography"/>
      </w:pPr>
      <w:r w:rsidRPr="00F87F67">
        <w:t xml:space="preserve">Kundel, D., Bodenhausen, N., Jørgensen, H. B., Truu, J., Birkhofer, K., Hedlund, K., Mäder, P., &amp; Fliessbach, A. (2020). Effects of simulated drought on biological soil quality, microbial diversity and yields under long-term conventional and organic agriculture. </w:t>
      </w:r>
      <w:r w:rsidRPr="00F87F67">
        <w:rPr>
          <w:i/>
          <w:iCs/>
        </w:rPr>
        <w:t>FEMS Microbiology Ecology</w:t>
      </w:r>
      <w:r w:rsidRPr="00F87F67">
        <w:t xml:space="preserve">, </w:t>
      </w:r>
      <w:r w:rsidRPr="00F87F67">
        <w:rPr>
          <w:i/>
          <w:iCs/>
        </w:rPr>
        <w:t>96</w:t>
      </w:r>
      <w:r w:rsidRPr="00F87F67">
        <w:t>(12), fiaa205. https://doi.org/10.1093/femsec/fiaa205</w:t>
      </w:r>
    </w:p>
    <w:p w14:paraId="6B913C8D" w14:textId="77777777" w:rsidR="00F87F67" w:rsidRPr="00F87F67" w:rsidRDefault="00F87F67" w:rsidP="00F87F67">
      <w:pPr>
        <w:pStyle w:val="Bibliography"/>
      </w:pPr>
      <w:r w:rsidRPr="00F87F67">
        <w:t xml:space="preserve">Kuypers, M. M. M., Marchant, H. K., &amp; Kartal, B. (2018). The microbial nitrogen-cycling network. </w:t>
      </w:r>
      <w:r w:rsidRPr="00F87F67">
        <w:rPr>
          <w:i/>
          <w:iCs/>
        </w:rPr>
        <w:t>Nature Reviews Microbiology</w:t>
      </w:r>
      <w:r w:rsidRPr="00F87F67">
        <w:t xml:space="preserve">, </w:t>
      </w:r>
      <w:r w:rsidRPr="00F87F67">
        <w:rPr>
          <w:i/>
          <w:iCs/>
        </w:rPr>
        <w:t>16</w:t>
      </w:r>
      <w:r w:rsidRPr="00F87F67">
        <w:t>(5), 263–276. https://doi.org/10.1038/nrmicro.2018.9</w:t>
      </w:r>
    </w:p>
    <w:p w14:paraId="3DCCDD51" w14:textId="77777777" w:rsidR="00F87F67" w:rsidRPr="00F87F67" w:rsidRDefault="00F87F67" w:rsidP="00F87F67">
      <w:pPr>
        <w:pStyle w:val="Bibliography"/>
      </w:pPr>
      <w:r w:rsidRPr="00F87F67">
        <w:t xml:space="preserve">Kuznetsova, A., Brockhoff, P. B., &amp; Christensen, R. H. B. (2017). </w:t>
      </w:r>
      <w:r w:rsidRPr="00F87F67">
        <w:rPr>
          <w:b/>
          <w:bCs/>
        </w:rPr>
        <w:t>lmerTest</w:t>
      </w:r>
      <w:r w:rsidRPr="00F87F67">
        <w:t xml:space="preserve"> Package: Tests in Linear Mixed Effects Models. </w:t>
      </w:r>
      <w:r w:rsidRPr="00F87F67">
        <w:rPr>
          <w:i/>
          <w:iCs/>
        </w:rPr>
        <w:t>Journal of Statistical Software</w:t>
      </w:r>
      <w:r w:rsidRPr="00F87F67">
        <w:t xml:space="preserve">, </w:t>
      </w:r>
      <w:r w:rsidRPr="00F87F67">
        <w:rPr>
          <w:i/>
          <w:iCs/>
        </w:rPr>
        <w:t>82</w:t>
      </w:r>
      <w:r w:rsidRPr="00F87F67">
        <w:t>(13). https://doi.org/10.18637/jss.v082.i13</w:t>
      </w:r>
    </w:p>
    <w:p w14:paraId="3DBC7D30" w14:textId="01BB19E4" w:rsidR="007838B4" w:rsidRDefault="00F87F67" w:rsidP="007838B4">
      <w:pPr>
        <w:pStyle w:val="Bibliography"/>
        <w:rPr>
          <w:ins w:id="905" w:author="Ari Fina Bintarti" w:date="2024-05-24T17:20:00Z"/>
        </w:rPr>
      </w:pPr>
      <w:r w:rsidRPr="00F87F67">
        <w:t xml:space="preserve">Lavallee, J. M., Chomel, M., Alvarez Segura, N., De Castro, F., Goodall, T., Magilton, M., Rhymes, J. M., Delgado-Baquerizo, M., Griffiths, R. I., Baggs, E. M., Caruso, T., De Vries, F. T., Emmerson, M., Johnson, D., &amp; Bardgett, R. D. (2024). Land management shapes drought responses of dominant soil microbial taxa across grasslands. </w:t>
      </w:r>
      <w:r w:rsidRPr="00F87F67">
        <w:rPr>
          <w:i/>
          <w:iCs/>
        </w:rPr>
        <w:t>Nature Communications</w:t>
      </w:r>
      <w:r w:rsidRPr="00F87F67">
        <w:t xml:space="preserve">, </w:t>
      </w:r>
      <w:r w:rsidRPr="00F87F67">
        <w:rPr>
          <w:i/>
          <w:iCs/>
        </w:rPr>
        <w:t>15</w:t>
      </w:r>
      <w:r w:rsidRPr="00F87F67">
        <w:t>(1), 29. https://doi.org/10.1038/s41467-023-43864-1</w:t>
      </w:r>
    </w:p>
    <w:p w14:paraId="42B4733D" w14:textId="344D3DD9" w:rsidR="003B386D" w:rsidRPr="0070340D" w:rsidRDefault="003B386D">
      <w:pPr>
        <w:pPrChange w:id="906" w:author="Ari Fina Bintarti" w:date="2024-05-24T17:20:00Z">
          <w:pPr>
            <w:pStyle w:val="Bibliography"/>
          </w:pPr>
        </w:pPrChange>
      </w:pPr>
      <w:ins w:id="907" w:author="Ari Fina Bintarti" w:date="2024-05-24T17:20:00Z">
        <w:r w:rsidRPr="003B386D">
          <w:rPr>
            <w:sz w:val="24"/>
            <w:szCs w:val="24"/>
            <w:rPrChange w:id="908" w:author="Ari Fina Bintarti" w:date="2024-05-24T17:20:00Z">
              <w:rPr/>
            </w:rPrChange>
          </w:rPr>
          <w:t>Lee, S. (2023). AMOA-SEQ. GitHub. https://github.com/miasungeunlee/AMOA-SEQ</w:t>
        </w:r>
      </w:ins>
    </w:p>
    <w:p w14:paraId="4F3481F6" w14:textId="77777777" w:rsidR="00F87F67" w:rsidRPr="00F87F67" w:rsidRDefault="00F87F67" w:rsidP="00F87F67">
      <w:pPr>
        <w:pStyle w:val="Bibliography"/>
      </w:pPr>
      <w:r w:rsidRPr="00F87F67">
        <w:t xml:space="preserve">Legendre, P., &amp; Anderson, M. J. (1999). DISTANCE-BASED REDUNDANCY ANALYSIS: TESTING MULTISPECIES RESPONSES IN MULTIFACTORIAL ECOLOGICAL EXPERIMENTS. </w:t>
      </w:r>
      <w:r w:rsidRPr="00F87F67">
        <w:rPr>
          <w:i/>
          <w:iCs/>
        </w:rPr>
        <w:t>Ecological Monographs</w:t>
      </w:r>
      <w:r w:rsidRPr="00F87F67">
        <w:t xml:space="preserve">, </w:t>
      </w:r>
      <w:r w:rsidRPr="00F87F67">
        <w:rPr>
          <w:i/>
          <w:iCs/>
        </w:rPr>
        <w:t>69</w:t>
      </w:r>
      <w:r w:rsidRPr="00F87F67">
        <w:t>(1), 1–24. https://doi.org/10.1890/0012-9615(1999)069[0001:DBRATM]2.0.CO;2</w:t>
      </w:r>
    </w:p>
    <w:p w14:paraId="2C6AAB49" w14:textId="77777777" w:rsidR="00F87F67" w:rsidRDefault="00F87F67" w:rsidP="00F87F67">
      <w:pPr>
        <w:pStyle w:val="Bibliography"/>
        <w:rPr>
          <w:ins w:id="909" w:author="Ari Fina Bintarti" w:date="2024-05-24T17:15:00Z"/>
        </w:rPr>
      </w:pPr>
      <w:r w:rsidRPr="00F87F67">
        <w:lastRenderedPageBreak/>
        <w:t xml:space="preserve">Lehtovirta-Morley, L. E. (2018). Ammonia oxidation: Ecology, physiology, biochemistry and why they must all come together. </w:t>
      </w:r>
      <w:r w:rsidRPr="00F87F67">
        <w:rPr>
          <w:i/>
          <w:iCs/>
        </w:rPr>
        <w:t>FEMS Microbiology Letters</w:t>
      </w:r>
      <w:r w:rsidRPr="00F87F67">
        <w:t xml:space="preserve">, </w:t>
      </w:r>
      <w:r w:rsidRPr="00F87F67">
        <w:rPr>
          <w:i/>
          <w:iCs/>
        </w:rPr>
        <w:t>365</w:t>
      </w:r>
      <w:r w:rsidRPr="00F87F67">
        <w:t>(9), fny058. https://doi.org/10.1093/femsle/fny058</w:t>
      </w:r>
    </w:p>
    <w:p w14:paraId="282FA44F" w14:textId="3AA71506" w:rsidR="007838B4" w:rsidRPr="0070340D" w:rsidRDefault="007838B4">
      <w:pPr>
        <w:spacing w:line="480" w:lineRule="auto"/>
        <w:ind w:left="720" w:hanging="720"/>
        <w:pPrChange w:id="910" w:author="Ari Fina Bintarti" w:date="2024-05-24T17:16:00Z">
          <w:pPr>
            <w:pStyle w:val="Bibliography"/>
          </w:pPr>
        </w:pPrChange>
      </w:pPr>
      <w:ins w:id="911" w:author="Ari Fina Bintarti" w:date="2024-05-24T17:15:00Z">
        <w:r w:rsidRPr="007838B4">
          <w:rPr>
            <w:sz w:val="24"/>
            <w:szCs w:val="24"/>
            <w:rPrChange w:id="912" w:author="Ari Fina Bintarti" w:date="2024-05-24T17:15:00Z">
              <w:rPr/>
            </w:rPrChange>
          </w:rPr>
          <w:t>Lenth</w:t>
        </w:r>
      </w:ins>
      <w:ins w:id="913" w:author="Ari Fina Bintarti" w:date="2024-05-24T17:16:00Z">
        <w:r>
          <w:rPr>
            <w:sz w:val="24"/>
            <w:szCs w:val="24"/>
          </w:rPr>
          <w:t xml:space="preserve">, </w:t>
        </w:r>
      </w:ins>
      <w:ins w:id="914" w:author="Ari Fina Bintarti" w:date="2024-05-24T17:15:00Z">
        <w:r w:rsidRPr="007838B4">
          <w:rPr>
            <w:sz w:val="24"/>
            <w:szCs w:val="24"/>
            <w:rPrChange w:id="915" w:author="Ari Fina Bintarti" w:date="2024-05-24T17:15:00Z">
              <w:rPr/>
            </w:rPrChange>
          </w:rPr>
          <w:t>R</w:t>
        </w:r>
      </w:ins>
      <w:ins w:id="916" w:author="Ari Fina Bintarti" w:date="2024-05-24T17:16:00Z">
        <w:r>
          <w:rPr>
            <w:sz w:val="24"/>
            <w:szCs w:val="24"/>
          </w:rPr>
          <w:t>. (</w:t>
        </w:r>
      </w:ins>
      <w:ins w:id="917" w:author="Ari Fina Bintarti" w:date="2024-05-24T17:15:00Z">
        <w:r w:rsidRPr="007838B4">
          <w:rPr>
            <w:sz w:val="24"/>
            <w:szCs w:val="24"/>
            <w:rPrChange w:id="918" w:author="Ari Fina Bintarti" w:date="2024-05-24T17:15:00Z">
              <w:rPr/>
            </w:rPrChange>
          </w:rPr>
          <w:t>2024</w:t>
        </w:r>
      </w:ins>
      <w:ins w:id="919" w:author="Ari Fina Bintarti" w:date="2024-05-24T17:16:00Z">
        <w:r>
          <w:rPr>
            <w:sz w:val="24"/>
            <w:szCs w:val="24"/>
          </w:rPr>
          <w:t>)</w:t>
        </w:r>
      </w:ins>
      <w:ins w:id="920" w:author="Ari Fina Bintarti" w:date="2024-05-24T17:15:00Z">
        <w:r w:rsidRPr="007838B4">
          <w:rPr>
            <w:sz w:val="24"/>
            <w:szCs w:val="24"/>
            <w:rPrChange w:id="921" w:author="Ari Fina Bintarti" w:date="2024-05-24T17:15:00Z">
              <w:rPr/>
            </w:rPrChange>
          </w:rPr>
          <w:t>.emmeans: Estimated Marginal Means, aka Least-Squares</w:t>
        </w:r>
      </w:ins>
      <w:ins w:id="922" w:author="Ari Fina Bintarti" w:date="2024-05-24T17:16:00Z">
        <w:r>
          <w:rPr>
            <w:sz w:val="24"/>
            <w:szCs w:val="24"/>
          </w:rPr>
          <w:t xml:space="preserve"> </w:t>
        </w:r>
      </w:ins>
      <w:ins w:id="923" w:author="Ari Fina Bintarti" w:date="2024-05-24T17:15:00Z">
        <w:r w:rsidRPr="007838B4">
          <w:rPr>
            <w:sz w:val="24"/>
            <w:szCs w:val="24"/>
            <w:rPrChange w:id="924" w:author="Ari Fina Bintarti" w:date="2024-05-24T17:15:00Z">
              <w:rPr/>
            </w:rPrChange>
          </w:rPr>
          <w:t>Means. R package version 1.</w:t>
        </w:r>
      </w:ins>
      <w:ins w:id="925" w:author="Ari Fina Bintarti" w:date="2024-05-24T17:16:00Z">
        <w:r>
          <w:rPr>
            <w:sz w:val="24"/>
            <w:szCs w:val="24"/>
          </w:rPr>
          <w:t>8</w:t>
        </w:r>
      </w:ins>
      <w:ins w:id="926" w:author="Ari Fina Bintarti" w:date="2024-05-24T17:15:00Z">
        <w:r w:rsidRPr="007838B4">
          <w:rPr>
            <w:sz w:val="24"/>
            <w:szCs w:val="24"/>
            <w:rPrChange w:id="927" w:author="Ari Fina Bintarti" w:date="2024-05-24T17:15:00Z">
              <w:rPr/>
            </w:rPrChange>
          </w:rPr>
          <w:t>.</w:t>
        </w:r>
      </w:ins>
      <w:ins w:id="928" w:author="Ari Fina Bintarti" w:date="2024-05-24T17:16:00Z">
        <w:r>
          <w:rPr>
            <w:sz w:val="24"/>
            <w:szCs w:val="24"/>
          </w:rPr>
          <w:t xml:space="preserve">8. </w:t>
        </w:r>
      </w:ins>
      <w:ins w:id="929" w:author="Ari Fina Bintarti" w:date="2024-05-24T17:15:00Z">
        <w:r w:rsidRPr="007838B4">
          <w:rPr>
            <w:sz w:val="24"/>
            <w:szCs w:val="24"/>
            <w:rPrChange w:id="930" w:author="Ari Fina Bintarti" w:date="2024-05-24T17:15:00Z">
              <w:rPr/>
            </w:rPrChange>
          </w:rPr>
          <w:t>https://CRAN.R-project.org/package=emmeans.</w:t>
        </w:r>
      </w:ins>
    </w:p>
    <w:p w14:paraId="1339DF19" w14:textId="77777777" w:rsidR="00F87F67" w:rsidRPr="00F87F67" w:rsidRDefault="00F87F67" w:rsidP="00F87F67">
      <w:pPr>
        <w:pStyle w:val="Bibliography"/>
      </w:pPr>
      <w:r w:rsidRPr="00F87F67">
        <w:t xml:space="preserve">Leininger, S., Urich, T., Schloter, M., Schwark, L., Qi, J., Nicol, G. W., Prosser, J. I., Schuster, S. C., &amp; Schleper, C. (2006). Archaea predominate among ammonia-oxidizing prokaryotes in soils. </w:t>
      </w:r>
      <w:r w:rsidRPr="00F87F67">
        <w:rPr>
          <w:i/>
          <w:iCs/>
        </w:rPr>
        <w:t>Nature</w:t>
      </w:r>
      <w:r w:rsidRPr="00F87F67">
        <w:t xml:space="preserve">, </w:t>
      </w:r>
      <w:r w:rsidRPr="00F87F67">
        <w:rPr>
          <w:i/>
          <w:iCs/>
        </w:rPr>
        <w:t>442</w:t>
      </w:r>
      <w:r w:rsidRPr="00F87F67">
        <w:t>(7104), 806–809. https://doi.org/10.1038/nature04983</w:t>
      </w:r>
    </w:p>
    <w:p w14:paraId="2E3071D0" w14:textId="77777777" w:rsidR="00F87F67" w:rsidRPr="00F87F67" w:rsidRDefault="00F87F67" w:rsidP="00F87F67">
      <w:pPr>
        <w:pStyle w:val="Bibliography"/>
      </w:pPr>
      <w:r w:rsidRPr="00F87F67">
        <w:t xml:space="preserve">Leitner, S., Homyak, P. M., Blankinship, J. C., Eberwein, J., Jenerette, G. D., Zechmeister-Boltenstern, S., &amp; Schimel, J. P. (2017). Linking NO and N2O emission pulses with the mobilization of mineral and organic N upon rewetting dry soils. </w:t>
      </w:r>
      <w:r w:rsidRPr="00F87F67">
        <w:rPr>
          <w:i/>
          <w:iCs/>
        </w:rPr>
        <w:t>Soil Biology and Biochemistry</w:t>
      </w:r>
      <w:r w:rsidRPr="00F87F67">
        <w:t xml:space="preserve">, </w:t>
      </w:r>
      <w:r w:rsidRPr="00F87F67">
        <w:rPr>
          <w:i/>
          <w:iCs/>
        </w:rPr>
        <w:t>115</w:t>
      </w:r>
      <w:r w:rsidRPr="00F87F67">
        <w:t>, 461–466. https://doi.org/10.1016/j.soilbio.2017.09.005</w:t>
      </w:r>
    </w:p>
    <w:p w14:paraId="138B0717" w14:textId="77777777" w:rsidR="00F87F67" w:rsidRPr="00F87F67" w:rsidRDefault="00F87F67" w:rsidP="00F87F67">
      <w:pPr>
        <w:pStyle w:val="Bibliography"/>
      </w:pPr>
      <w:r w:rsidRPr="00F87F67">
        <w:t xml:space="preserve">Li, C., He, Z.-Y., Hu, H.-W., &amp; He, J.-Z. (2023). Niche specialization of comammox Nitrospira in terrestrial ecosystems: Oligotrophic or copiotrophic? </w:t>
      </w:r>
      <w:r w:rsidRPr="00F87F67">
        <w:rPr>
          <w:i/>
          <w:iCs/>
        </w:rPr>
        <w:t>Critical Reviews in Environmental Science and Technology</w:t>
      </w:r>
      <w:r w:rsidRPr="00F87F67">
        <w:t xml:space="preserve">, </w:t>
      </w:r>
      <w:r w:rsidRPr="00F87F67">
        <w:rPr>
          <w:i/>
          <w:iCs/>
        </w:rPr>
        <w:t>53</w:t>
      </w:r>
      <w:r w:rsidRPr="00F87F67">
        <w:t>(2), 161–176. https://doi.org/10.1080/10643389.2022.2049578</w:t>
      </w:r>
    </w:p>
    <w:p w14:paraId="579BBE9E" w14:textId="77777777" w:rsidR="00F87F67" w:rsidRPr="00F87F67" w:rsidRDefault="00F87F67" w:rsidP="00F87F67">
      <w:pPr>
        <w:pStyle w:val="Bibliography"/>
      </w:pPr>
      <w:r w:rsidRPr="00F87F67">
        <w:t xml:space="preserve">Liu, C., Cui, Y., Li, X., &amp; Yao, M. (2021). microeco: An R package for data mining in microbial community ecology. </w:t>
      </w:r>
      <w:r w:rsidRPr="00F87F67">
        <w:rPr>
          <w:i/>
          <w:iCs/>
        </w:rPr>
        <w:t>FEMS Microbiology Ecology</w:t>
      </w:r>
      <w:r w:rsidRPr="00F87F67">
        <w:t xml:space="preserve">, </w:t>
      </w:r>
      <w:r w:rsidRPr="00F87F67">
        <w:rPr>
          <w:i/>
          <w:iCs/>
        </w:rPr>
        <w:t>97</w:t>
      </w:r>
      <w:r w:rsidRPr="00F87F67">
        <w:t>(2), fiaa255. https://doi.org/10.1093/femsec/fiaa255</w:t>
      </w:r>
    </w:p>
    <w:p w14:paraId="0CEC9542" w14:textId="77777777" w:rsidR="00F87F67" w:rsidRPr="00F87F67" w:rsidRDefault="00F87F67" w:rsidP="00F87F67">
      <w:pPr>
        <w:pStyle w:val="Bibliography"/>
      </w:pPr>
      <w:r w:rsidRPr="00F87F67">
        <w:t xml:space="preserve">López-Gutiérrez, J. C., Henry, S., Hallet, S., Martin-Laurent, F., Catroux, G., &amp; Philippot, L. (2004). Quantification of a novel group of nitrate-reducing bacteria in the </w:t>
      </w:r>
      <w:r w:rsidRPr="00F87F67">
        <w:lastRenderedPageBreak/>
        <w:t xml:space="preserve">environment by real-time PCR. </w:t>
      </w:r>
      <w:r w:rsidRPr="00F87F67">
        <w:rPr>
          <w:i/>
          <w:iCs/>
        </w:rPr>
        <w:t>Journal of Microbiological Methods</w:t>
      </w:r>
      <w:r w:rsidRPr="00F87F67">
        <w:t xml:space="preserve">, </w:t>
      </w:r>
      <w:r w:rsidRPr="00F87F67">
        <w:rPr>
          <w:i/>
          <w:iCs/>
        </w:rPr>
        <w:t>57</w:t>
      </w:r>
      <w:r w:rsidRPr="00F87F67">
        <w:t>(3), 399–407. https://doi.org/10.1016/j.mimet.2004.02.009</w:t>
      </w:r>
    </w:p>
    <w:p w14:paraId="6B26C0FE" w14:textId="77777777" w:rsidR="00F87F67" w:rsidRPr="00F87F67" w:rsidRDefault="00F87F67" w:rsidP="00F87F67">
      <w:pPr>
        <w:pStyle w:val="Bibliography"/>
      </w:pPr>
      <w:r w:rsidRPr="00F87F67">
        <w:t xml:space="preserve">Maeder, P., Fliessbach, A., Dubois, D., Gunst, L., Fried, P., &amp; Niggli, U. (2002). Soil Fertility and Biodiversity in Organic Farming. </w:t>
      </w:r>
      <w:r w:rsidRPr="00F87F67">
        <w:rPr>
          <w:i/>
          <w:iCs/>
        </w:rPr>
        <w:t>Science</w:t>
      </w:r>
      <w:r w:rsidRPr="00F87F67">
        <w:t xml:space="preserve">, </w:t>
      </w:r>
      <w:r w:rsidRPr="00F87F67">
        <w:rPr>
          <w:i/>
          <w:iCs/>
        </w:rPr>
        <w:t>296</w:t>
      </w:r>
      <w:r w:rsidRPr="00F87F67">
        <w:t>(5573), 1694–1697. https://doi.org/10.1126/science.1071148</w:t>
      </w:r>
    </w:p>
    <w:p w14:paraId="48C6BD12" w14:textId="77777777" w:rsidR="00F87F67" w:rsidRPr="00F87F67" w:rsidRDefault="00F87F67" w:rsidP="00F87F67">
      <w:pPr>
        <w:pStyle w:val="Bibliography"/>
      </w:pPr>
      <w:r w:rsidRPr="00F87F67">
        <w:t xml:space="preserve">McKight, P. E., &amp; Najab, J. (2010). Kruskal-Wallis Test. In </w:t>
      </w:r>
      <w:r w:rsidRPr="00F87F67">
        <w:rPr>
          <w:i/>
          <w:iCs/>
        </w:rPr>
        <w:t>The Corsini Encyclopedia of Psychology</w:t>
      </w:r>
      <w:r w:rsidRPr="00F87F67">
        <w:t xml:space="preserve"> (pp. 1–1). John Wiley &amp; Sons, Ltd. https://doi.org/10.1002/9780470479216.corpsy0491</w:t>
      </w:r>
    </w:p>
    <w:p w14:paraId="0B502B7E" w14:textId="77777777" w:rsidR="00F87F67" w:rsidRPr="00F87F67" w:rsidRDefault="00F87F67" w:rsidP="00F87F67">
      <w:pPr>
        <w:pStyle w:val="Bibliography"/>
      </w:pPr>
      <w:r w:rsidRPr="00F87F67">
        <w:t xml:space="preserve">McMurdie, P. J., &amp; Holmes, S. (2013). phyloseq: An R Package for Reproducible Interactive Analysis and Graphics of Microbiome Census Data. </w:t>
      </w:r>
      <w:r w:rsidRPr="00F87F67">
        <w:rPr>
          <w:i/>
          <w:iCs/>
        </w:rPr>
        <w:t>PLOS ONE</w:t>
      </w:r>
      <w:r w:rsidRPr="00F87F67">
        <w:t xml:space="preserve">, </w:t>
      </w:r>
      <w:r w:rsidRPr="00F87F67">
        <w:rPr>
          <w:i/>
          <w:iCs/>
        </w:rPr>
        <w:t>8</w:t>
      </w:r>
      <w:r w:rsidRPr="00F87F67">
        <w:t>(4), e61217. https://doi.org/10.1371/journal.pone.0061217</w:t>
      </w:r>
    </w:p>
    <w:p w14:paraId="1DA12CFC" w14:textId="77777777" w:rsidR="00F87F67" w:rsidRPr="00F87F67" w:rsidRDefault="00F87F67" w:rsidP="00F87F67">
      <w:pPr>
        <w:pStyle w:val="Bibliography"/>
      </w:pPr>
      <w:r w:rsidRPr="00F87F67">
        <w:t xml:space="preserve">Min, S.-K., Zhang, X., Zwiers, F. W., &amp; Hegerl, G. C. (2011). Human contribution to more-intense precipitation extremes. </w:t>
      </w:r>
      <w:r w:rsidRPr="00F87F67">
        <w:rPr>
          <w:i/>
          <w:iCs/>
        </w:rPr>
        <w:t>Nature</w:t>
      </w:r>
      <w:r w:rsidRPr="00F87F67">
        <w:t xml:space="preserve">, </w:t>
      </w:r>
      <w:r w:rsidRPr="00F87F67">
        <w:rPr>
          <w:i/>
          <w:iCs/>
        </w:rPr>
        <w:t>470</w:t>
      </w:r>
      <w:r w:rsidRPr="00F87F67">
        <w:t>(7334), 378–381. https://doi.org/10.1038/nature09763</w:t>
      </w:r>
    </w:p>
    <w:p w14:paraId="4B477977" w14:textId="77777777" w:rsidR="00F87F67" w:rsidRPr="00F87F67" w:rsidRDefault="00F87F67" w:rsidP="00F87F67">
      <w:pPr>
        <w:pStyle w:val="Bibliography"/>
      </w:pPr>
      <w:r w:rsidRPr="00F87F67">
        <w:t xml:space="preserve">Muyzer, G., de Waal, E. C., &amp; Uitterlinden, A. G. (1993). Profiling of complex microbial populations by denaturing gradient gel electrophoresis analysis of polymerase chain reaction-amplified genes coding for 16S rRNA. </w:t>
      </w:r>
      <w:r w:rsidRPr="00F87F67">
        <w:rPr>
          <w:i/>
          <w:iCs/>
        </w:rPr>
        <w:t>Applied and Environmental Microbiology</w:t>
      </w:r>
      <w:r w:rsidRPr="00F87F67">
        <w:t xml:space="preserve">, </w:t>
      </w:r>
      <w:r w:rsidRPr="00F87F67">
        <w:rPr>
          <w:i/>
          <w:iCs/>
        </w:rPr>
        <w:t>59</w:t>
      </w:r>
      <w:r w:rsidRPr="00F87F67">
        <w:t>(3), 695–700.</w:t>
      </w:r>
    </w:p>
    <w:p w14:paraId="100BB3BC" w14:textId="77777777" w:rsidR="00F87F67" w:rsidRPr="00F87F67" w:rsidRDefault="00F87F67" w:rsidP="00F87F67">
      <w:pPr>
        <w:pStyle w:val="Bibliography"/>
      </w:pPr>
      <w:r w:rsidRPr="00F87F67">
        <w:t xml:space="preserve">Nicol, G. W., Leininger, S., Schleper, C., &amp; Prosser, J. I. (2008). The influence of soil pH on the diversity, abundance and transcriptional activity of ammonia oxidizing archaea and bacteria. </w:t>
      </w:r>
      <w:r w:rsidRPr="00F87F67">
        <w:rPr>
          <w:i/>
          <w:iCs/>
        </w:rPr>
        <w:t>Environmental Microbiology</w:t>
      </w:r>
      <w:r w:rsidRPr="00F87F67">
        <w:t xml:space="preserve">, </w:t>
      </w:r>
      <w:r w:rsidRPr="00F87F67">
        <w:rPr>
          <w:i/>
          <w:iCs/>
        </w:rPr>
        <w:t>10</w:t>
      </w:r>
      <w:r w:rsidRPr="00F87F67">
        <w:t>(11), 2966–2978. https://doi.org/10.1111/j.1462-2920.2008.01701.x</w:t>
      </w:r>
    </w:p>
    <w:p w14:paraId="2BFADD2F" w14:textId="77777777" w:rsidR="00F87F67" w:rsidRPr="00F87F67" w:rsidRDefault="00F87F67" w:rsidP="00F87F67">
      <w:pPr>
        <w:pStyle w:val="Bibliography"/>
      </w:pPr>
      <w:r w:rsidRPr="00F87F67">
        <w:t xml:space="preserve">Ochsenreiter, T., Selezi, D., Quaiser, A., Bonch-Osmolovskaya, L., &amp; Schleper, C. (2003). Diversity and abundance of Crenarchaeota in terrestrial habitats studied by 16S RNA </w:t>
      </w:r>
      <w:r w:rsidRPr="00F87F67">
        <w:lastRenderedPageBreak/>
        <w:t xml:space="preserve">surveys and real time PCR. </w:t>
      </w:r>
      <w:r w:rsidRPr="00F87F67">
        <w:rPr>
          <w:i/>
          <w:iCs/>
        </w:rPr>
        <w:t>Environmental Microbiology</w:t>
      </w:r>
      <w:r w:rsidRPr="00F87F67">
        <w:t xml:space="preserve">, </w:t>
      </w:r>
      <w:r w:rsidRPr="00F87F67">
        <w:rPr>
          <w:i/>
          <w:iCs/>
        </w:rPr>
        <w:t>5</w:t>
      </w:r>
      <w:r w:rsidRPr="00F87F67">
        <w:t>(9), 787–797. https://doi.org/10.1046/j.1462-2920.2003.00476.x</w:t>
      </w:r>
    </w:p>
    <w:p w14:paraId="52041C28" w14:textId="1E67CF92" w:rsidR="00F87F67" w:rsidRPr="00F87F67" w:rsidRDefault="00F87F67" w:rsidP="00F87F67">
      <w:pPr>
        <w:pStyle w:val="Bibliography"/>
      </w:pPr>
      <w:r w:rsidRPr="00F87F67">
        <w:t xml:space="preserve">Oksanen, J., Simpson, G., Blanchet, F. G., Kindt, R., Legendre, P., Minchin, P., hara, R., Solymos, P., STEVENS, H., Szöcs, E., Wagner, H., Barbour, M., Bedward, M., Bolker, B., Borcard, D., Carvalho, G., Chirico, M., De Cáceres, M., Durand, S., &amp; Weedon, J. (2022). </w:t>
      </w:r>
      <w:r w:rsidRPr="00F87F67">
        <w:rPr>
          <w:i/>
          <w:iCs/>
        </w:rPr>
        <w:t>Vegan community ecology package version 2.6-</w:t>
      </w:r>
      <w:ins w:id="931" w:author="Ari Fina Bintarti" w:date="2024-05-24T16:54:00Z">
        <w:r>
          <w:rPr>
            <w:i/>
            <w:iCs/>
          </w:rPr>
          <w:t>4</w:t>
        </w:r>
      </w:ins>
      <w:del w:id="932" w:author="Ari Fina Bintarti" w:date="2024-05-24T16:54:00Z">
        <w:r w:rsidRPr="00F87F67" w:rsidDel="00F87F67">
          <w:rPr>
            <w:i/>
            <w:iCs/>
          </w:rPr>
          <w:delText>2</w:delText>
        </w:r>
      </w:del>
      <w:r w:rsidRPr="00F87F67">
        <w:rPr>
          <w:i/>
          <w:iCs/>
        </w:rPr>
        <w:t xml:space="preserve"> April 2022</w:t>
      </w:r>
      <w:r w:rsidRPr="00F87F67">
        <w:t>.</w:t>
      </w:r>
    </w:p>
    <w:p w14:paraId="02B8FA55" w14:textId="77777777" w:rsidR="00F87F67" w:rsidRPr="00F87F67" w:rsidRDefault="00F87F67" w:rsidP="00F87F67">
      <w:pPr>
        <w:pStyle w:val="Bibliography"/>
      </w:pPr>
      <w:r w:rsidRPr="00F87F67">
        <w:t xml:space="preserve">Ouyang, Y., Norton, J. M., Stark, J. M., Reeve, J. R., &amp; Habteselassie, M. Y. (2016). Ammonia-oxidizing bacteria are more responsive than archaea to nitrogen source in an agricultural soil. </w:t>
      </w:r>
      <w:r w:rsidRPr="00F87F67">
        <w:rPr>
          <w:i/>
          <w:iCs/>
        </w:rPr>
        <w:t>Soil Biology and Biochemistry</w:t>
      </w:r>
      <w:r w:rsidRPr="00F87F67">
        <w:t xml:space="preserve">, </w:t>
      </w:r>
      <w:r w:rsidRPr="00F87F67">
        <w:rPr>
          <w:i/>
          <w:iCs/>
        </w:rPr>
        <w:t>96</w:t>
      </w:r>
      <w:r w:rsidRPr="00F87F67">
        <w:t>, 4–15. https://doi.org/10.1016/j.soilbio.2016.01.012</w:t>
      </w:r>
    </w:p>
    <w:p w14:paraId="0D685384" w14:textId="77777777" w:rsidR="00F87F67" w:rsidRPr="00F87F67" w:rsidRDefault="00F87F67" w:rsidP="00F87F67">
      <w:pPr>
        <w:pStyle w:val="Bibliography"/>
      </w:pPr>
      <w:r w:rsidRPr="00F87F67">
        <w:t xml:space="preserve">Palomo, A., Dechesne, A., Cordero, O. X., &amp; Smets, B. F. (2022). Evolutionary Ecology of Natural Comammox Nitrospira Populations. </w:t>
      </w:r>
      <w:r w:rsidRPr="00F87F67">
        <w:rPr>
          <w:i/>
          <w:iCs/>
        </w:rPr>
        <w:t>mSystems</w:t>
      </w:r>
      <w:r w:rsidRPr="00F87F67">
        <w:t xml:space="preserve">, </w:t>
      </w:r>
      <w:r w:rsidRPr="00F87F67">
        <w:rPr>
          <w:i/>
          <w:iCs/>
        </w:rPr>
        <w:t>7</w:t>
      </w:r>
      <w:r w:rsidRPr="00F87F67">
        <w:t>(1), e01139-21. https://doi.org/10.1128/msystems.01139-21</w:t>
      </w:r>
    </w:p>
    <w:p w14:paraId="7658B11D" w14:textId="77777777" w:rsidR="00F87F67" w:rsidRPr="00F87F67" w:rsidRDefault="00F87F67" w:rsidP="00F87F67">
      <w:pPr>
        <w:pStyle w:val="Bibliography"/>
      </w:pPr>
      <w:r w:rsidRPr="00F87F67">
        <w:t xml:space="preserve">Parker, S. S., &amp; Schimel, J. P. (2011). Soil nitrogen availability and transformations differ between the summer and the growing season in a California grassland. </w:t>
      </w:r>
      <w:r w:rsidRPr="00F87F67">
        <w:rPr>
          <w:i/>
          <w:iCs/>
        </w:rPr>
        <w:t>Applied Soil Ecology</w:t>
      </w:r>
      <w:r w:rsidRPr="00F87F67">
        <w:t xml:space="preserve">, </w:t>
      </w:r>
      <w:r w:rsidRPr="00F87F67">
        <w:rPr>
          <w:i/>
          <w:iCs/>
        </w:rPr>
        <w:t>48</w:t>
      </w:r>
      <w:r w:rsidRPr="00F87F67">
        <w:t>(2), 185–192. https://doi.org/10.1016/j.apsoil.2011.03.007</w:t>
      </w:r>
    </w:p>
    <w:p w14:paraId="438FA54A" w14:textId="77777777" w:rsidR="00F87F67" w:rsidRPr="00F87F67" w:rsidRDefault="00F87F67" w:rsidP="00F87F67">
      <w:pPr>
        <w:pStyle w:val="Bibliography"/>
      </w:pPr>
      <w:r w:rsidRPr="00F87F67">
        <w:t xml:space="preserve">Philippot, L., Chenu, C., Kappler, A., Rillig, M. C., &amp; Fierer, N. (2024). The interplay between microbial communities and soil properties. </w:t>
      </w:r>
      <w:r w:rsidRPr="00F87F67">
        <w:rPr>
          <w:i/>
          <w:iCs/>
        </w:rPr>
        <w:t>Nature Reviews Microbiology</w:t>
      </w:r>
      <w:r w:rsidRPr="00F87F67">
        <w:t xml:space="preserve">, </w:t>
      </w:r>
      <w:r w:rsidRPr="00F87F67">
        <w:rPr>
          <w:i/>
          <w:iCs/>
        </w:rPr>
        <w:t>22</w:t>
      </w:r>
      <w:r w:rsidRPr="00F87F67">
        <w:t>(4), 226–239. https://doi.org/10.1038/s41579-023-00980-5</w:t>
      </w:r>
    </w:p>
    <w:p w14:paraId="78C4D62E" w14:textId="77777777" w:rsidR="00F87F67" w:rsidRPr="00F87F67" w:rsidRDefault="00F87F67" w:rsidP="00F87F67">
      <w:pPr>
        <w:pStyle w:val="Bibliography"/>
      </w:pPr>
      <w:r w:rsidRPr="00F87F67">
        <w:t xml:space="preserve">Philippot, L., Griffiths, B. S., &amp; Langenheder, S. (2021). Microbial Community Resilience across Ecosystems and Multiple Disturbances. </w:t>
      </w:r>
      <w:r w:rsidRPr="00F87F67">
        <w:rPr>
          <w:i/>
          <w:iCs/>
        </w:rPr>
        <w:t>Microbiology and Molecular Biology Reviews : MMBR</w:t>
      </w:r>
      <w:r w:rsidRPr="00F87F67">
        <w:t xml:space="preserve">, </w:t>
      </w:r>
      <w:r w:rsidRPr="00F87F67">
        <w:rPr>
          <w:i/>
          <w:iCs/>
        </w:rPr>
        <w:t>85</w:t>
      </w:r>
      <w:r w:rsidRPr="00F87F67">
        <w:t>(2), e00026-20. https://doi.org/10.1128/MMBR.00026-20</w:t>
      </w:r>
    </w:p>
    <w:p w14:paraId="32599BCC" w14:textId="77777777" w:rsidR="00F87F67" w:rsidRPr="00F87F67" w:rsidRDefault="00F87F67" w:rsidP="00F87F67">
      <w:pPr>
        <w:pStyle w:val="Bibliography"/>
      </w:pPr>
      <w:r w:rsidRPr="00F87F67">
        <w:t>Pjevac, P., Schauberger, C., Poghosyan, L., Herbold, C. W., van Kessel, M. A. H. J., Daebeler, A., Steinberger, M., Jetten, M. S. M., Lücker, S., Wagner, M., &amp; Daims, H. (2017). AmoA-</w:t>
      </w:r>
      <w:r w:rsidRPr="00F87F67">
        <w:lastRenderedPageBreak/>
        <w:t xml:space="preserve">Targeted Polymerase Chain Reaction Primers for the Specific Detection and Quantification of Comammox Nitrospira in the Environment. </w:t>
      </w:r>
      <w:r w:rsidRPr="00F87F67">
        <w:rPr>
          <w:i/>
          <w:iCs/>
        </w:rPr>
        <w:t>Frontiers in Microbiology</w:t>
      </w:r>
      <w:r w:rsidRPr="00F87F67">
        <w:t xml:space="preserve">, </w:t>
      </w:r>
      <w:r w:rsidRPr="00F87F67">
        <w:rPr>
          <w:i/>
          <w:iCs/>
        </w:rPr>
        <w:t>8</w:t>
      </w:r>
      <w:r w:rsidRPr="00F87F67">
        <w:t>. https://www.frontiersin.org/articles/10.3389/fmicb.2017.01508</w:t>
      </w:r>
    </w:p>
    <w:p w14:paraId="32BAA8F7" w14:textId="77777777" w:rsidR="00F87F67" w:rsidRPr="00F87F67" w:rsidRDefault="00F87F67" w:rsidP="00F87F67">
      <w:pPr>
        <w:pStyle w:val="Bibliography"/>
      </w:pPr>
      <w:r w:rsidRPr="00F87F67">
        <w:t xml:space="preserve">Placella, S. A., &amp; Firestone, M. K. (2013). Transcriptional Response of Nitrifying Communities to Wetting of Dry Soil. </w:t>
      </w:r>
      <w:r w:rsidRPr="00F87F67">
        <w:rPr>
          <w:i/>
          <w:iCs/>
        </w:rPr>
        <w:t>Applied and Environmental Microbiology</w:t>
      </w:r>
      <w:r w:rsidRPr="00F87F67">
        <w:t xml:space="preserve">, </w:t>
      </w:r>
      <w:r w:rsidRPr="00F87F67">
        <w:rPr>
          <w:i/>
          <w:iCs/>
        </w:rPr>
        <w:t>79</w:t>
      </w:r>
      <w:r w:rsidRPr="00F87F67">
        <w:t>(10), 3294–3302. https://doi.org/10.1128/AEM.00404-13</w:t>
      </w:r>
    </w:p>
    <w:p w14:paraId="3DF0ECFD" w14:textId="77777777" w:rsidR="00F87F67" w:rsidRPr="00F87F67" w:rsidRDefault="00F87F67" w:rsidP="00F87F67">
      <w:pPr>
        <w:pStyle w:val="Bibliography"/>
      </w:pPr>
      <w:r w:rsidRPr="00F87F67">
        <w:t xml:space="preserve">Prosser, J. I. (2014). Soil Nitrifiers and Nitrification. In B. B. Ward, D. J. Arp, &amp; M. G. Klotz (Eds.), </w:t>
      </w:r>
      <w:r w:rsidRPr="00F87F67">
        <w:rPr>
          <w:i/>
          <w:iCs/>
        </w:rPr>
        <w:t>Nitrification</w:t>
      </w:r>
      <w:r w:rsidRPr="00F87F67">
        <w:t xml:space="preserve"> (pp. 347–383). ASM Press. https://doi.org/10.1128/9781555817145.ch14</w:t>
      </w:r>
    </w:p>
    <w:p w14:paraId="5EC076E8" w14:textId="77777777" w:rsidR="00F87F67" w:rsidRPr="00F87F67" w:rsidRDefault="00F87F67" w:rsidP="00F87F67">
      <w:pPr>
        <w:pStyle w:val="Bibliography"/>
      </w:pPr>
      <w:r w:rsidRPr="00F87F67">
        <w:t xml:space="preserve">Prosser, J. I., Hink, L., Gubry-Rangin, C., &amp; Nicol, G. W. (2020). Nitrous oxide production by ammonia oxidizers: Physiological diversity, niche differentiation and potential mitigation strategies. </w:t>
      </w:r>
      <w:r w:rsidRPr="00F87F67">
        <w:rPr>
          <w:i/>
          <w:iCs/>
        </w:rPr>
        <w:t>Global Change Biology</w:t>
      </w:r>
      <w:r w:rsidRPr="00F87F67">
        <w:t xml:space="preserve">, </w:t>
      </w:r>
      <w:r w:rsidRPr="00F87F67">
        <w:rPr>
          <w:i/>
          <w:iCs/>
        </w:rPr>
        <w:t>26</w:t>
      </w:r>
      <w:r w:rsidRPr="00F87F67">
        <w:t>(1), 103–118. https://doi.org/10.1111/gcb.14877</w:t>
      </w:r>
    </w:p>
    <w:p w14:paraId="189E89AF" w14:textId="77777777" w:rsidR="00F87F67" w:rsidRPr="00F87F67" w:rsidRDefault="00F87F67" w:rsidP="00F87F67">
      <w:pPr>
        <w:pStyle w:val="Bibliography"/>
      </w:pPr>
      <w:r w:rsidRPr="00F87F67">
        <w:t xml:space="preserve">Prosser, J. I., &amp; Nicol, G. W. (2008). Relative contributions of archaea and bacteria to aerobic ammonia oxidation in the environment. </w:t>
      </w:r>
      <w:r w:rsidRPr="00F87F67">
        <w:rPr>
          <w:i/>
          <w:iCs/>
        </w:rPr>
        <w:t>Environmental Microbiology</w:t>
      </w:r>
      <w:r w:rsidRPr="00F87F67">
        <w:t xml:space="preserve">, </w:t>
      </w:r>
      <w:r w:rsidRPr="00F87F67">
        <w:rPr>
          <w:i/>
          <w:iCs/>
        </w:rPr>
        <w:t>10</w:t>
      </w:r>
      <w:r w:rsidRPr="00F87F67">
        <w:t>(11), 2931–2941. https://doi.org/10.1111/j.1462-2920.2008.01775.x</w:t>
      </w:r>
    </w:p>
    <w:p w14:paraId="1514CB87" w14:textId="77777777" w:rsidR="00F87F67" w:rsidRPr="00F87F67" w:rsidRDefault="00F87F67" w:rsidP="00F87F67">
      <w:pPr>
        <w:pStyle w:val="Bibliography"/>
      </w:pPr>
      <w:r w:rsidRPr="00F87F67">
        <w:t xml:space="preserve">Prosser, J. I., &amp; Nicol, G. W. (2012). Archaeal and bacterial ammonia-oxidisers in soil: The quest for niche specialisation and differentiation. </w:t>
      </w:r>
      <w:r w:rsidRPr="00F87F67">
        <w:rPr>
          <w:i/>
          <w:iCs/>
        </w:rPr>
        <w:t>Trends in Microbiology</w:t>
      </w:r>
      <w:r w:rsidRPr="00F87F67">
        <w:t xml:space="preserve">, </w:t>
      </w:r>
      <w:r w:rsidRPr="00F87F67">
        <w:rPr>
          <w:i/>
          <w:iCs/>
        </w:rPr>
        <w:t>20</w:t>
      </w:r>
      <w:r w:rsidRPr="00F87F67">
        <w:t>(11), 523–531. https://doi.org/10.1016/j.tim.2012.08.001</w:t>
      </w:r>
    </w:p>
    <w:p w14:paraId="59D0C26C" w14:textId="77777777" w:rsidR="00F87F67" w:rsidRPr="00F87F67" w:rsidRDefault="00F87F67" w:rsidP="00F87F67">
      <w:pPr>
        <w:pStyle w:val="Bibliography"/>
      </w:pPr>
      <w:r w:rsidRPr="00F87F67">
        <w:t xml:space="preserve">Rotthauwe, J. H., Witzel, K. P., &amp; Liesack, W. (1997). The ammonia monooxygenase structural gene amoA as a functional marker: Molecular fine-scale analysis of natural ammonia-oxidizing populations. </w:t>
      </w:r>
      <w:r w:rsidRPr="00F87F67">
        <w:rPr>
          <w:i/>
          <w:iCs/>
        </w:rPr>
        <w:t>Applied and Environmental Microbiology</w:t>
      </w:r>
      <w:r w:rsidRPr="00F87F67">
        <w:t xml:space="preserve">, </w:t>
      </w:r>
      <w:r w:rsidRPr="00F87F67">
        <w:rPr>
          <w:i/>
          <w:iCs/>
        </w:rPr>
        <w:t>63</w:t>
      </w:r>
      <w:r w:rsidRPr="00F87F67">
        <w:t>(12), 4704–4712. https://doi.org/10.1128/aem.63.12.4704-4712.1997</w:t>
      </w:r>
    </w:p>
    <w:p w14:paraId="21F0B200" w14:textId="77777777" w:rsidR="00F87F67" w:rsidRPr="00F87F67" w:rsidRDefault="00F87F67" w:rsidP="00F87F67">
      <w:pPr>
        <w:pStyle w:val="Bibliography"/>
      </w:pPr>
      <w:r w:rsidRPr="00F87F67">
        <w:lastRenderedPageBreak/>
        <w:t xml:space="preserve">Rütting, T., Schleusner, P., Hink, L., &amp; Prosser, J. I. (2021). The contribution of ammonia-oxidizing archaea and bacteria to gross nitrification under different substrate availability. </w:t>
      </w:r>
      <w:r w:rsidRPr="00F87F67">
        <w:rPr>
          <w:i/>
          <w:iCs/>
        </w:rPr>
        <w:t>Soil Biology and Biochemistry</w:t>
      </w:r>
      <w:r w:rsidRPr="00F87F67">
        <w:t xml:space="preserve">, </w:t>
      </w:r>
      <w:r w:rsidRPr="00F87F67">
        <w:rPr>
          <w:i/>
          <w:iCs/>
        </w:rPr>
        <w:t>160</w:t>
      </w:r>
      <w:r w:rsidRPr="00F87F67">
        <w:t>, 108353. https://doi.org/10.1016/j.soilbio.2021.108353</w:t>
      </w:r>
    </w:p>
    <w:p w14:paraId="29E96040" w14:textId="77777777" w:rsidR="00F87F67" w:rsidRPr="00F87F67" w:rsidRDefault="00F87F67" w:rsidP="00F87F67">
      <w:pPr>
        <w:pStyle w:val="Bibliography"/>
      </w:pPr>
      <w:r w:rsidRPr="00F87F67">
        <w:t xml:space="preserve">Sakoula, D., Koch, H., Frank, J., Jetten, M. S. M., van Kessel, M. A. H. J., &amp; Lücker, S. (2021). Enrichment and physiological characterization of a novel comammox Nitrospira indicates ammonium inhibition of complete nitrification. </w:t>
      </w:r>
      <w:r w:rsidRPr="00F87F67">
        <w:rPr>
          <w:i/>
          <w:iCs/>
        </w:rPr>
        <w:t>The ISME Journal</w:t>
      </w:r>
      <w:r w:rsidRPr="00F87F67">
        <w:t xml:space="preserve">, </w:t>
      </w:r>
      <w:r w:rsidRPr="00F87F67">
        <w:rPr>
          <w:i/>
          <w:iCs/>
        </w:rPr>
        <w:t>15</w:t>
      </w:r>
      <w:r w:rsidRPr="00F87F67">
        <w:t>(4), 1010–1024. https://doi.org/10.1038/s41396-020-00827-4</w:t>
      </w:r>
    </w:p>
    <w:p w14:paraId="791E3E34" w14:textId="77777777" w:rsidR="00F87F67" w:rsidRPr="00F87F67" w:rsidRDefault="00F87F67" w:rsidP="00F87F67">
      <w:pPr>
        <w:pStyle w:val="Bibliography"/>
      </w:pPr>
      <w:r w:rsidRPr="00F87F67">
        <w:t xml:space="preserve">Sanders, T., Fiencke, C., Hüpeden, J., Pfeiffer, E. M., &amp; Spieck, E. (2019). Cold Adapted Nitrosospira sp.: A Potential Crucial Contributor of Ammonia Oxidation in Cryosols of Permafrost-Affected Landscapes in Northeast Siberia. </w:t>
      </w:r>
      <w:r w:rsidRPr="00F87F67">
        <w:rPr>
          <w:i/>
          <w:iCs/>
        </w:rPr>
        <w:t>Microorganisms</w:t>
      </w:r>
      <w:r w:rsidRPr="00F87F67">
        <w:t xml:space="preserve">, </w:t>
      </w:r>
      <w:r w:rsidRPr="00F87F67">
        <w:rPr>
          <w:i/>
          <w:iCs/>
        </w:rPr>
        <w:t>7</w:t>
      </w:r>
      <w:r w:rsidRPr="00F87F67">
        <w:t>(12), Article 12. https://doi.org/10.3390/microorganisms7120699</w:t>
      </w:r>
    </w:p>
    <w:p w14:paraId="1845519F" w14:textId="77777777" w:rsidR="00F87F67" w:rsidRPr="00F87F67" w:rsidRDefault="00F87F67" w:rsidP="00F87F67">
      <w:pPr>
        <w:pStyle w:val="Bibliography"/>
      </w:pPr>
      <w:r w:rsidRPr="00F87F67">
        <w:t xml:space="preserve">Santos-Medellín, C., Edwards, J., Liechty, Z., Nguyen, B., &amp; Sundaresan, V. (2017). Drought Stress Results in a Compartment-Specific Restructuring of the Rice Root-Associated Microbiomes. </w:t>
      </w:r>
      <w:r w:rsidRPr="00F87F67">
        <w:rPr>
          <w:i/>
          <w:iCs/>
        </w:rPr>
        <w:t>mBio</w:t>
      </w:r>
      <w:r w:rsidRPr="00F87F67">
        <w:t xml:space="preserve">, </w:t>
      </w:r>
      <w:r w:rsidRPr="00F87F67">
        <w:rPr>
          <w:i/>
          <w:iCs/>
        </w:rPr>
        <w:t>8</w:t>
      </w:r>
      <w:r w:rsidRPr="00F87F67">
        <w:t>(4), e00764-17. https://doi.org/10.1128/mBio.00764-17</w:t>
      </w:r>
    </w:p>
    <w:p w14:paraId="3658F6A3" w14:textId="77777777" w:rsidR="00F87F67" w:rsidRPr="00F87F67" w:rsidRDefault="00F87F67" w:rsidP="00F87F67">
      <w:pPr>
        <w:pStyle w:val="Bibliography"/>
      </w:pPr>
      <w:r w:rsidRPr="00F87F67">
        <w:t xml:space="preserve">Schimel, J. P. (2018). Life in Dry Soils: Effects of Drought on Soil Microbial Communities and Processes. </w:t>
      </w:r>
      <w:r w:rsidRPr="00F87F67">
        <w:rPr>
          <w:i/>
          <w:iCs/>
        </w:rPr>
        <w:t>Annual Review of Ecology, Evolution, and Systematics</w:t>
      </w:r>
      <w:r w:rsidRPr="00F87F67">
        <w:t xml:space="preserve">, </w:t>
      </w:r>
      <w:r w:rsidRPr="00F87F67">
        <w:rPr>
          <w:i/>
          <w:iCs/>
        </w:rPr>
        <w:t>49</w:t>
      </w:r>
      <w:r w:rsidRPr="00F87F67">
        <w:t>(1), 409–432. https://doi.org/10.1146/annurev-ecolsys-110617-062614</w:t>
      </w:r>
    </w:p>
    <w:p w14:paraId="0DFA95B2" w14:textId="77777777" w:rsidR="00F87F67" w:rsidRPr="00F87F67" w:rsidRDefault="00F87F67" w:rsidP="00F87F67">
      <w:pPr>
        <w:pStyle w:val="Bibliography"/>
      </w:pPr>
      <w:r w:rsidRPr="00F87F67">
        <w:t xml:space="preserve">Séneca, J., Pjevac, P., Canarini, A., Herbold, C. W., Zioutis, C., Dietrich, M., Simon, E., Prommer, J., Bahn, M., Pötsch, E. M., Wagner, M., Wanek, W., &amp; Richter, A. (2020). Composition and activity of nitrifier communities in soil are unresponsive to elevated temperature and CO2, but strongly affected by drought. </w:t>
      </w:r>
      <w:r w:rsidRPr="00F87F67">
        <w:rPr>
          <w:i/>
          <w:iCs/>
        </w:rPr>
        <w:t>The ISME Journal</w:t>
      </w:r>
      <w:r w:rsidRPr="00F87F67">
        <w:t xml:space="preserve">, </w:t>
      </w:r>
      <w:r w:rsidRPr="00F87F67">
        <w:rPr>
          <w:i/>
          <w:iCs/>
        </w:rPr>
        <w:t>14</w:t>
      </w:r>
      <w:r w:rsidRPr="00F87F67">
        <w:t>(12), 3038–3053. https://doi.org/10.1038/s41396-020-00735-7</w:t>
      </w:r>
    </w:p>
    <w:p w14:paraId="614D9645" w14:textId="77777777" w:rsidR="00F87F67" w:rsidRPr="00F87F67" w:rsidRDefault="00F87F67" w:rsidP="00F87F67">
      <w:pPr>
        <w:pStyle w:val="Bibliography"/>
      </w:pPr>
      <w:r w:rsidRPr="00F87F67">
        <w:lastRenderedPageBreak/>
        <w:t xml:space="preserve">Shen, W., Le, S., Li, Y., &amp; Hu, F. (2016). SeqKit: A Cross-Platform and Ultrafast Toolkit for FASTA/Q File Manipulation. </w:t>
      </w:r>
      <w:r w:rsidRPr="00F87F67">
        <w:rPr>
          <w:i/>
          <w:iCs/>
        </w:rPr>
        <w:t>PLOS ONE</w:t>
      </w:r>
      <w:r w:rsidRPr="00F87F67">
        <w:t xml:space="preserve">, </w:t>
      </w:r>
      <w:r w:rsidRPr="00F87F67">
        <w:rPr>
          <w:i/>
          <w:iCs/>
        </w:rPr>
        <w:t>11</w:t>
      </w:r>
      <w:r w:rsidRPr="00F87F67">
        <w:t>(10), e0163962. https://doi.org/10.1371/journal.pone.0163962</w:t>
      </w:r>
    </w:p>
    <w:p w14:paraId="788AAF47" w14:textId="77777777" w:rsidR="00F87F67" w:rsidRPr="00F87F67" w:rsidRDefault="00F87F67" w:rsidP="00F87F67">
      <w:pPr>
        <w:pStyle w:val="Bibliography"/>
      </w:pPr>
      <w:r w:rsidRPr="00F87F67">
        <w:t xml:space="preserve">Shu, X., Daniell, T. J., Hallett, P. D., Baggs, E. M., &amp; Griffiths, B. S. (2023). Soil pH moderates the resistance and resilience of C and N cycling to transient and persistent stress. </w:t>
      </w:r>
      <w:r w:rsidRPr="00F87F67">
        <w:rPr>
          <w:i/>
          <w:iCs/>
        </w:rPr>
        <w:t>Applied Soil Ecology</w:t>
      </w:r>
      <w:r w:rsidRPr="00F87F67">
        <w:t xml:space="preserve">, </w:t>
      </w:r>
      <w:r w:rsidRPr="00F87F67">
        <w:rPr>
          <w:i/>
          <w:iCs/>
        </w:rPr>
        <w:t>182</w:t>
      </w:r>
      <w:r w:rsidRPr="00F87F67">
        <w:t>, 104690. https://doi.org/10.1016/j.apsoil.2022.104690</w:t>
      </w:r>
    </w:p>
    <w:p w14:paraId="7B732B4E" w14:textId="77777777" w:rsidR="00F87F67" w:rsidRPr="00F87F67" w:rsidRDefault="00F87F67" w:rsidP="00F87F67">
      <w:pPr>
        <w:pStyle w:val="Bibliography"/>
      </w:pPr>
      <w:r w:rsidRPr="00F87F67">
        <w:t xml:space="preserve">Stark, J. M., &amp; Firestone, M. K. (1995). Mechanisms for soil moisture effects on activity of nitrifying bacteria. </w:t>
      </w:r>
      <w:r w:rsidRPr="00F87F67">
        <w:rPr>
          <w:i/>
          <w:iCs/>
        </w:rPr>
        <w:t>Applied and Environmental Microbiology</w:t>
      </w:r>
      <w:r w:rsidRPr="00F87F67">
        <w:t xml:space="preserve">, </w:t>
      </w:r>
      <w:r w:rsidRPr="00F87F67">
        <w:rPr>
          <w:i/>
          <w:iCs/>
        </w:rPr>
        <w:t>61</w:t>
      </w:r>
      <w:r w:rsidRPr="00F87F67">
        <w:t>(1), 218–221. https://doi.org/10.1128/aem.61.1.218-221.1995</w:t>
      </w:r>
    </w:p>
    <w:p w14:paraId="0C513A90" w14:textId="77777777" w:rsidR="00F87F67" w:rsidRPr="00F87F67" w:rsidRDefault="00F87F67" w:rsidP="00F87F67">
      <w:pPr>
        <w:pStyle w:val="Bibliography"/>
      </w:pPr>
      <w:r w:rsidRPr="00F87F67">
        <w:t xml:space="preserve">Suarez-Gutierrez, L., Müller, W. A., &amp; Marotzke, J. (2023). Extreme heat and drought typical of an end-of-century climate could occur over Europe soon and repeatedly. </w:t>
      </w:r>
      <w:r w:rsidRPr="00F87F67">
        <w:rPr>
          <w:i/>
          <w:iCs/>
        </w:rPr>
        <w:t>Communications Earth &amp; Environment</w:t>
      </w:r>
      <w:r w:rsidRPr="00F87F67">
        <w:t xml:space="preserve">, </w:t>
      </w:r>
      <w:r w:rsidRPr="00F87F67">
        <w:rPr>
          <w:i/>
          <w:iCs/>
        </w:rPr>
        <w:t>4</w:t>
      </w:r>
      <w:r w:rsidRPr="00F87F67">
        <w:t>(1), 1–11. https://doi.org/10.1038/s43247-023-01075-y</w:t>
      </w:r>
    </w:p>
    <w:p w14:paraId="23405718" w14:textId="77777777" w:rsidR="00F87F67" w:rsidRPr="00F87F67" w:rsidRDefault="00F87F67" w:rsidP="00F87F67">
      <w:pPr>
        <w:pStyle w:val="Bibliography"/>
      </w:pPr>
      <w:r w:rsidRPr="00F87F67">
        <w:t xml:space="preserve">Sun, Y., Tao, C., Deng, X., Liu, H., Shen, Z., Liu, Y., Li, R., Shen, Q., &amp; Geisen, S. (2022). Organic fertilization enhances the resistance and resilience of soil microbial communities under extreme drought. </w:t>
      </w:r>
      <w:r w:rsidRPr="00F87F67">
        <w:rPr>
          <w:i/>
          <w:iCs/>
        </w:rPr>
        <w:t>Journal of Advanced Research</w:t>
      </w:r>
      <w:r w:rsidRPr="00F87F67">
        <w:t xml:space="preserve">, </w:t>
      </w:r>
      <w:r w:rsidRPr="00F87F67">
        <w:rPr>
          <w:i/>
          <w:iCs/>
        </w:rPr>
        <w:t>47</w:t>
      </w:r>
      <w:r w:rsidRPr="00F87F67">
        <w:t>, 1–12. https://doi.org/10.1016/j.jare.2022.07.009</w:t>
      </w:r>
    </w:p>
    <w:p w14:paraId="7659F0B5" w14:textId="77777777" w:rsidR="00F87F67" w:rsidRPr="00F87F67" w:rsidRDefault="00F87F67" w:rsidP="00F87F67">
      <w:pPr>
        <w:pStyle w:val="Bibliography"/>
      </w:pPr>
      <w:r w:rsidRPr="00F87F67">
        <w:t xml:space="preserve">Thion, C., &amp; Prosser, J. I. (2014). Differential response of nonadapted ammonia-oxidising archaea and bacteria to drying-rewetting stress. </w:t>
      </w:r>
      <w:r w:rsidRPr="00F87F67">
        <w:rPr>
          <w:i/>
          <w:iCs/>
        </w:rPr>
        <w:t>FEMS Microbiology Ecology</w:t>
      </w:r>
      <w:r w:rsidRPr="00F87F67">
        <w:t>, n/a-n/a. https://doi.org/10.1111/1574-6941.12395</w:t>
      </w:r>
    </w:p>
    <w:p w14:paraId="73744A69" w14:textId="77777777" w:rsidR="00F87F67" w:rsidRPr="00F87F67" w:rsidRDefault="00F87F67" w:rsidP="00F87F67">
      <w:pPr>
        <w:pStyle w:val="Bibliography"/>
      </w:pPr>
      <w:r w:rsidRPr="00F87F67">
        <w:t xml:space="preserve">Tourna, M., Freitag, T. E., Nicol, G. W., &amp; Prosser, J. I. (2008). Growth, activity and temperature responses of ammonia-oxidizing archaea and bacteria in soil microcosms. </w:t>
      </w:r>
      <w:r w:rsidRPr="00F87F67">
        <w:rPr>
          <w:i/>
          <w:iCs/>
        </w:rPr>
        <w:t>Environmental Microbiology</w:t>
      </w:r>
      <w:r w:rsidRPr="00F87F67">
        <w:t xml:space="preserve">, </w:t>
      </w:r>
      <w:r w:rsidRPr="00F87F67">
        <w:rPr>
          <w:i/>
          <w:iCs/>
        </w:rPr>
        <w:t>10</w:t>
      </w:r>
      <w:r w:rsidRPr="00F87F67">
        <w:t>(5), 1357–1364. https://doi.org/10.1111/j.1462-2920.2007.01563.x</w:t>
      </w:r>
    </w:p>
    <w:p w14:paraId="4F578552" w14:textId="77777777" w:rsidR="00F87F67" w:rsidRPr="00F87F67" w:rsidRDefault="00F87F67" w:rsidP="00F87F67">
      <w:pPr>
        <w:pStyle w:val="Bibliography"/>
      </w:pPr>
      <w:r w:rsidRPr="00F87F67">
        <w:lastRenderedPageBreak/>
        <w:t xml:space="preserve">Ullah, M. R., Corneo, P. E., &amp; Dijkstra, F. A. (2020). Inter-seasonal Nitrogen Loss with Drought Depends on Fertilizer Management in a Seminatural Australian Grassland. </w:t>
      </w:r>
      <w:r w:rsidRPr="00F87F67">
        <w:rPr>
          <w:i/>
          <w:iCs/>
        </w:rPr>
        <w:t>Ecosystems</w:t>
      </w:r>
      <w:r w:rsidRPr="00F87F67">
        <w:t xml:space="preserve">, </w:t>
      </w:r>
      <w:r w:rsidRPr="00F87F67">
        <w:rPr>
          <w:i/>
          <w:iCs/>
        </w:rPr>
        <w:t>23</w:t>
      </w:r>
      <w:r w:rsidRPr="00F87F67">
        <w:t>(6), 1281–1293. https://doi.org/10.1007/s10021-019-00469-4</w:t>
      </w:r>
    </w:p>
    <w:p w14:paraId="6BA27945" w14:textId="77777777" w:rsidR="00F87F67" w:rsidRPr="00F87F67" w:rsidRDefault="00F87F67" w:rsidP="00F87F67">
      <w:pPr>
        <w:pStyle w:val="Bibliography"/>
      </w:pPr>
      <w:r w:rsidRPr="00F87F67">
        <w:t xml:space="preserve">van der Woude, A. M., Peters, W., Joetzjer, E., Lafont, S., Koren, G., Ciais, P., Ramonet, M., Xu, Y., Bastos, A., Botía, S., Sitch, S., de Kok, R., Kneuer, T., Kubistin, D., Jacotot, A., Loubet, B., Herig-Coimbra, P.-H., Loustau, D., &amp; Luijkx, I. T. (2023). Temperature extremes of 2022 reduced carbon uptake by forests in Europe. </w:t>
      </w:r>
      <w:r w:rsidRPr="00F87F67">
        <w:rPr>
          <w:i/>
          <w:iCs/>
        </w:rPr>
        <w:t>Nature Communications</w:t>
      </w:r>
      <w:r w:rsidRPr="00F87F67">
        <w:t xml:space="preserve">, </w:t>
      </w:r>
      <w:r w:rsidRPr="00F87F67">
        <w:rPr>
          <w:i/>
          <w:iCs/>
        </w:rPr>
        <w:t>14</w:t>
      </w:r>
      <w:r w:rsidRPr="00F87F67">
        <w:t>(1), 6218. https://doi.org/10.1038/s41467-023-41851-0</w:t>
      </w:r>
    </w:p>
    <w:p w14:paraId="53134E24" w14:textId="77777777" w:rsidR="00F87F67" w:rsidRPr="00F87F67" w:rsidRDefault="00F87F67" w:rsidP="00F87F67">
      <w:pPr>
        <w:pStyle w:val="Bibliography"/>
      </w:pPr>
      <w:r w:rsidRPr="00F87F67">
        <w:t xml:space="preserve">Verhamme, D. T., Prosser, J. I., &amp; Nicol, G. W. (2011). Ammonia concentration determines differential growth of ammonia-oxidising archaea and bacteria in soil microcosms. </w:t>
      </w:r>
      <w:r w:rsidRPr="00F87F67">
        <w:rPr>
          <w:i/>
          <w:iCs/>
        </w:rPr>
        <w:t>The ISME Journal</w:t>
      </w:r>
      <w:r w:rsidRPr="00F87F67">
        <w:t xml:space="preserve">, </w:t>
      </w:r>
      <w:r w:rsidRPr="00F87F67">
        <w:rPr>
          <w:i/>
          <w:iCs/>
        </w:rPr>
        <w:t>5</w:t>
      </w:r>
      <w:r w:rsidRPr="00F87F67">
        <w:t>(6), 1067–1071. https://doi.org/10.1038/ismej.2010.191</w:t>
      </w:r>
    </w:p>
    <w:p w14:paraId="26A9A182" w14:textId="77777777" w:rsidR="00F87F67" w:rsidRPr="00F87F67" w:rsidRDefault="00F87F67" w:rsidP="00F87F67">
      <w:pPr>
        <w:pStyle w:val="Bibliography"/>
      </w:pPr>
      <w:r w:rsidRPr="00F87F67">
        <w:t xml:space="preserve">Wallenstein, M. D., &amp; Hall, E. K. (2012). A trait-based framework for predicting when and where microbial adaptation to climate change will affect ecosystem functioning. </w:t>
      </w:r>
      <w:r w:rsidRPr="00F87F67">
        <w:rPr>
          <w:i/>
          <w:iCs/>
        </w:rPr>
        <w:t>Biogeochemistry</w:t>
      </w:r>
      <w:r w:rsidRPr="00F87F67">
        <w:t xml:space="preserve">, </w:t>
      </w:r>
      <w:r w:rsidRPr="00F87F67">
        <w:rPr>
          <w:i/>
          <w:iCs/>
        </w:rPr>
        <w:t>109</w:t>
      </w:r>
      <w:r w:rsidRPr="00F87F67">
        <w:t>(1–3), 35–47. https://doi.org/10.1007/s10533-011-9641-8</w:t>
      </w:r>
    </w:p>
    <w:p w14:paraId="54A5B751" w14:textId="77777777" w:rsidR="00F87F67" w:rsidRPr="00F87F67" w:rsidRDefault="00F87F67" w:rsidP="00F87F67">
      <w:pPr>
        <w:pStyle w:val="Bibliography"/>
      </w:pPr>
      <w:r w:rsidRPr="00F87F67">
        <w:t xml:space="preserve">Williams, A., &amp; de Vries, F. T. (2020). Plant root exudation under drought: Implications for ecosystem functioning. </w:t>
      </w:r>
      <w:r w:rsidRPr="00F87F67">
        <w:rPr>
          <w:i/>
          <w:iCs/>
        </w:rPr>
        <w:t>New Phytologist</w:t>
      </w:r>
      <w:r w:rsidRPr="00F87F67">
        <w:t xml:space="preserve">, </w:t>
      </w:r>
      <w:r w:rsidRPr="00F87F67">
        <w:rPr>
          <w:i/>
          <w:iCs/>
        </w:rPr>
        <w:t>225</w:t>
      </w:r>
      <w:r w:rsidRPr="00F87F67">
        <w:t>(5), 1899–1905. https://doi.org/10.1111/nph.16223</w:t>
      </w:r>
    </w:p>
    <w:p w14:paraId="74767604" w14:textId="77777777" w:rsidR="00F87F67" w:rsidRPr="00F87F67" w:rsidRDefault="00F87F67" w:rsidP="00F87F67">
      <w:pPr>
        <w:pStyle w:val="Bibliography"/>
      </w:pPr>
      <w:r w:rsidRPr="00F87F67">
        <w:t xml:space="preserve">Xu, S., Wang, B., Li, Y., Jiang, D., Zhou, Y., Ding, A., Zong, Y., Ling, X., Zhang, S., &amp; Lu, H. (2020). Ubiquity, diversity, and activity of comammox Nitrospira in agricultural soils. </w:t>
      </w:r>
      <w:r w:rsidRPr="00F87F67">
        <w:rPr>
          <w:i/>
          <w:iCs/>
        </w:rPr>
        <w:t>Science of The Total Environment</w:t>
      </w:r>
      <w:r w:rsidRPr="00F87F67">
        <w:t xml:space="preserve">, </w:t>
      </w:r>
      <w:r w:rsidRPr="00F87F67">
        <w:rPr>
          <w:i/>
          <w:iCs/>
        </w:rPr>
        <w:t>706</w:t>
      </w:r>
      <w:r w:rsidRPr="00F87F67">
        <w:t>, 135684. https://doi.org/10.1016/j.scitotenv.2019.135684</w:t>
      </w:r>
    </w:p>
    <w:p w14:paraId="7F9A5E40" w14:textId="77777777" w:rsidR="00F87F67" w:rsidRPr="00F87F67" w:rsidRDefault="00F87F67" w:rsidP="00F87F67">
      <w:pPr>
        <w:pStyle w:val="Bibliography"/>
      </w:pPr>
      <w:r w:rsidRPr="00F87F67">
        <w:t xml:space="preserve">Xu, X., Liu, Y., Tang, C., Yang, Y., Yu, L., Lesueur, D., Herrmann, L., Di, H., Li, Y., Li, Q., &amp; Xu, J. (2024). Microbial resistance and resilience to drought and rewetting modulate soil </w:t>
      </w:r>
      <w:r w:rsidRPr="00F87F67">
        <w:lastRenderedPageBreak/>
        <w:t xml:space="preserve">N2O emissions with different fertilizers. </w:t>
      </w:r>
      <w:r w:rsidRPr="00F87F67">
        <w:rPr>
          <w:i/>
          <w:iCs/>
        </w:rPr>
        <w:t>Science of The Total Environment</w:t>
      </w:r>
      <w:r w:rsidRPr="00F87F67">
        <w:t xml:space="preserve">, </w:t>
      </w:r>
      <w:r w:rsidRPr="00F87F67">
        <w:rPr>
          <w:i/>
          <w:iCs/>
        </w:rPr>
        <w:t>917</w:t>
      </w:r>
      <w:r w:rsidRPr="00F87F67">
        <w:t>, 170380. https://doi.org/10.1016/j.scitotenv.2024.170380</w:t>
      </w:r>
    </w:p>
    <w:p w14:paraId="601EC58B" w14:textId="77777777" w:rsidR="00F87F67" w:rsidRPr="00F87F67" w:rsidRDefault="00F87F67" w:rsidP="00F87F67">
      <w:pPr>
        <w:pStyle w:val="Bibliography"/>
      </w:pPr>
      <w:r w:rsidRPr="00F87F67">
        <w:t xml:space="preserve">Xu, X., Ran, Y., Li, Y., Zhang, Q., Liu, Y., Pan, H., Guan, X., Li, J., Shi, J., Dong, L., Li, Z., Di, H., &amp; Xu, J. (2016). Warmer and drier conditions alter the nitrifier and denitrifier communities and reduce N2O emissions in fertilized vegetable soils. </w:t>
      </w:r>
      <w:r w:rsidRPr="00F87F67">
        <w:rPr>
          <w:i/>
          <w:iCs/>
        </w:rPr>
        <w:t>Agriculture, Ecosystems &amp; Environment</w:t>
      </w:r>
      <w:r w:rsidRPr="00F87F67">
        <w:t xml:space="preserve">, </w:t>
      </w:r>
      <w:r w:rsidRPr="00F87F67">
        <w:rPr>
          <w:i/>
          <w:iCs/>
        </w:rPr>
        <w:t>231</w:t>
      </w:r>
      <w:r w:rsidRPr="00F87F67">
        <w:t>, 133–142. https://doi.org/10.1016/j.agee.2016.06.026</w:t>
      </w:r>
    </w:p>
    <w:p w14:paraId="178D4EEC" w14:textId="77777777" w:rsidR="00F87F67" w:rsidRPr="00F87F67" w:rsidRDefault="00F87F67" w:rsidP="00F87F67">
      <w:pPr>
        <w:pStyle w:val="Bibliography"/>
      </w:pPr>
      <w:r w:rsidRPr="00F87F67">
        <w:t xml:space="preserve">Yachi, S., &amp; Loreau, M. (1999). Biodiversity and ecosystem productivity in a fluctuating environment: The insurance hypothesis. </w:t>
      </w:r>
      <w:r w:rsidRPr="00F87F67">
        <w:rPr>
          <w:i/>
          <w:iCs/>
        </w:rPr>
        <w:t>Proceedings of the National Academy of Sciences</w:t>
      </w:r>
      <w:r w:rsidRPr="00F87F67">
        <w:t xml:space="preserve">, </w:t>
      </w:r>
      <w:r w:rsidRPr="00F87F67">
        <w:rPr>
          <w:i/>
          <w:iCs/>
        </w:rPr>
        <w:t>96</w:t>
      </w:r>
      <w:r w:rsidRPr="00F87F67">
        <w:t>(4), 1463–1468. https://doi.org/10.1073/pnas.96.4.1463</w:t>
      </w:r>
    </w:p>
    <w:p w14:paraId="23197D04" w14:textId="77777777" w:rsidR="00F87F67" w:rsidRPr="00F87F67" w:rsidRDefault="00F87F67" w:rsidP="00F87F67">
      <w:pPr>
        <w:pStyle w:val="Bibliography"/>
      </w:pPr>
      <w:r w:rsidRPr="00F87F67">
        <w:t xml:space="preserve">Yu, H., Shen, J., Zeng, J., Hu, H.-W., Pendall, E., Xiao, H., Liu, Z., Zhang, H., Di, H. J., Li, Z., &amp; He, J.-Z. (2023). Comammox bacteria and ammonia oxidizing archaea are major drivers of nitrification in glacier forelands. </w:t>
      </w:r>
      <w:r w:rsidRPr="00F87F67">
        <w:rPr>
          <w:i/>
          <w:iCs/>
        </w:rPr>
        <w:t>Geoderma</w:t>
      </w:r>
      <w:r w:rsidRPr="00F87F67">
        <w:t xml:space="preserve">, </w:t>
      </w:r>
      <w:r w:rsidRPr="00F87F67">
        <w:rPr>
          <w:i/>
          <w:iCs/>
        </w:rPr>
        <w:t>440</w:t>
      </w:r>
      <w:r w:rsidRPr="00F87F67">
        <w:t>, 116711. https://doi.org/10.1016/j.geoderma.2023.116711</w:t>
      </w:r>
    </w:p>
    <w:p w14:paraId="23DDCEA8" w14:textId="77777777" w:rsidR="00F87F67" w:rsidRPr="00F87F67" w:rsidRDefault="00F87F67" w:rsidP="00F87F67">
      <w:pPr>
        <w:pStyle w:val="Bibliography"/>
      </w:pPr>
      <w:r w:rsidRPr="00F87F67">
        <w:t xml:space="preserve">Zhao, Z., Huang, G., He, S., Zhou, N., Wang, M., Dang, C., Wang, J., &amp; Zheng, M. (2019). Abundance and community composition of comammox bacteria in different ecosystems by a universal primer set. </w:t>
      </w:r>
      <w:r w:rsidRPr="00F87F67">
        <w:rPr>
          <w:i/>
          <w:iCs/>
        </w:rPr>
        <w:t>Science of The Total Environment</w:t>
      </w:r>
      <w:r w:rsidRPr="00F87F67">
        <w:t xml:space="preserve">, </w:t>
      </w:r>
      <w:r w:rsidRPr="00F87F67">
        <w:rPr>
          <w:i/>
          <w:iCs/>
        </w:rPr>
        <w:t>691</w:t>
      </w:r>
      <w:r w:rsidRPr="00F87F67">
        <w:t>, 146–155. https://doi.org/10.1016/j.scitotenv.2019.07.131</w:t>
      </w:r>
    </w:p>
    <w:p w14:paraId="0F4DD275" w14:textId="77777777" w:rsidR="00F87F67" w:rsidRPr="00F87F67" w:rsidRDefault="00F87F67" w:rsidP="00F87F67">
      <w:pPr>
        <w:pStyle w:val="Bibliography"/>
      </w:pPr>
      <w:r w:rsidRPr="00F87F67">
        <w:t xml:space="preserve">Zhao, Z.-B., He, J.-Z., Quan, Z., Wu, C.-F., Sheng, R., Zhang, L.-M., &amp; Geisen, S. (2020). Fertilization changes soil microbiome functioning, especially phagotrophic protists. </w:t>
      </w:r>
      <w:r w:rsidRPr="00F87F67">
        <w:rPr>
          <w:i/>
          <w:iCs/>
        </w:rPr>
        <w:t>Soil Biology and Biochemistry</w:t>
      </w:r>
      <w:r w:rsidRPr="00F87F67">
        <w:t xml:space="preserve">, </w:t>
      </w:r>
      <w:r w:rsidRPr="00F87F67">
        <w:rPr>
          <w:i/>
          <w:iCs/>
        </w:rPr>
        <w:t>148</w:t>
      </w:r>
      <w:r w:rsidRPr="00F87F67">
        <w:t>, 107863. https://doi.org/10.1016/j.soilbio.2020.107863</w:t>
      </w:r>
    </w:p>
    <w:p w14:paraId="37944F5A" w14:textId="647A22BD" w:rsidR="00E5088A" w:rsidRPr="00ED68EC" w:rsidRDefault="003622F6" w:rsidP="0063031D">
      <w:pPr>
        <w:pStyle w:val="Bibliography"/>
        <w:rPr>
          <w:rFonts w:ascii="Arial" w:hAnsi="Arial" w:cs="Arial"/>
          <w:sz w:val="22"/>
        </w:rPr>
      </w:pPr>
      <w:r>
        <w:fldChar w:fldCharType="end"/>
      </w:r>
    </w:p>
    <w:p w14:paraId="0711901A" w14:textId="13F328B4" w:rsidR="006D66E5" w:rsidRPr="00ED68EC" w:rsidRDefault="006D66E5" w:rsidP="0063031D">
      <w:pPr>
        <w:spacing w:line="480" w:lineRule="auto"/>
        <w:jc w:val="both"/>
        <w:rPr>
          <w:rFonts w:ascii="Arial" w:hAnsi="Arial" w:cs="Arial"/>
          <w:b/>
          <w:bCs/>
        </w:rPr>
      </w:pPr>
    </w:p>
    <w:p w14:paraId="47D1E121" w14:textId="72108C97" w:rsidR="006D66E5" w:rsidRDefault="006D66E5" w:rsidP="0063031D">
      <w:pPr>
        <w:spacing w:after="0" w:line="480" w:lineRule="auto"/>
        <w:jc w:val="both"/>
        <w:rPr>
          <w:ins w:id="933" w:author="Ari Fina Bintarti" w:date="2024-05-24T17:27:00Z"/>
          <w:rFonts w:ascii="Arial" w:hAnsi="Arial" w:cs="Arial"/>
          <w:b/>
          <w:bCs/>
        </w:rPr>
      </w:pPr>
      <w:r w:rsidRPr="004B5D95">
        <w:rPr>
          <w:rFonts w:ascii="Arial" w:hAnsi="Arial" w:cs="Arial"/>
          <w:b/>
          <w:bCs/>
          <w:rPrChange w:id="934" w:author="Ari Fina Bintarti" w:date="2024-05-24T16:22:00Z">
            <w:rPr>
              <w:rFonts w:ascii="Arial" w:hAnsi="Arial" w:cs="Arial"/>
            </w:rPr>
          </w:rPrChange>
        </w:rPr>
        <w:lastRenderedPageBreak/>
        <w:t>FIGURE</w:t>
      </w:r>
      <w:ins w:id="935" w:author="Ari Fina Bintarti" w:date="2024-05-24T17:26:00Z">
        <w:r w:rsidR="00575F55">
          <w:rPr>
            <w:rFonts w:ascii="Arial" w:hAnsi="Arial" w:cs="Arial"/>
            <w:b/>
            <w:bCs/>
          </w:rPr>
          <w:t>S</w:t>
        </w:r>
      </w:ins>
      <w:del w:id="936" w:author="Ari Fina Bintarti" w:date="2024-05-24T17:26:00Z">
        <w:r w:rsidRPr="004B5D95" w:rsidDel="00575F55">
          <w:rPr>
            <w:rFonts w:ascii="Arial" w:hAnsi="Arial" w:cs="Arial"/>
            <w:b/>
            <w:bCs/>
            <w:rPrChange w:id="937" w:author="Ari Fina Bintarti" w:date="2024-05-24T16:22:00Z">
              <w:rPr>
                <w:rFonts w:ascii="Arial" w:hAnsi="Arial" w:cs="Arial"/>
              </w:rPr>
            </w:rPrChange>
          </w:rPr>
          <w:delText xml:space="preserve"> LABEL</w:delText>
        </w:r>
      </w:del>
    </w:p>
    <w:p w14:paraId="3815920D" w14:textId="79F05BB2" w:rsidR="00575F55" w:rsidRPr="004B5D95" w:rsidRDefault="00575F55" w:rsidP="0063031D">
      <w:pPr>
        <w:spacing w:after="0" w:line="480" w:lineRule="auto"/>
        <w:jc w:val="both"/>
        <w:rPr>
          <w:rFonts w:ascii="Arial" w:hAnsi="Arial" w:cs="Arial"/>
          <w:b/>
          <w:bCs/>
          <w:rPrChange w:id="938" w:author="Ari Fina Bintarti" w:date="2024-05-24T16:22:00Z">
            <w:rPr>
              <w:rFonts w:ascii="Arial" w:hAnsi="Arial" w:cs="Arial"/>
            </w:rPr>
          </w:rPrChange>
        </w:rPr>
      </w:pPr>
      <w:ins w:id="939" w:author="Ari Fina Bintarti" w:date="2024-05-24T17:27:00Z">
        <w:r w:rsidRPr="00575F55">
          <w:rPr>
            <w:rFonts w:ascii="Arial" w:hAnsi="Arial" w:cs="Arial"/>
            <w:b/>
            <w:bCs/>
            <w:noProof/>
          </w:rPr>
          <w:drawing>
            <wp:anchor distT="0" distB="0" distL="114300" distR="114300" simplePos="0" relativeHeight="251658240" behindDoc="1" locked="0" layoutInCell="1" allowOverlap="1" wp14:anchorId="14FABD38" wp14:editId="6CF87036">
              <wp:simplePos x="0" y="0"/>
              <wp:positionH relativeFrom="column">
                <wp:posOffset>4445</wp:posOffset>
              </wp:positionH>
              <wp:positionV relativeFrom="paragraph">
                <wp:posOffset>1905</wp:posOffset>
              </wp:positionV>
              <wp:extent cx="5760720" cy="6512560"/>
              <wp:effectExtent l="0" t="0" r="5080" b="2540"/>
              <wp:wrapNone/>
              <wp:docPr id="4" name="Picture 3" descr="A chart of different colored boxes&#10;&#10;Description automatically generated with medium confidence">
                <a:extLst xmlns:a="http://schemas.openxmlformats.org/drawingml/2006/main">
                  <a:ext uri="{FF2B5EF4-FFF2-40B4-BE49-F238E27FC236}">
                    <a16:creationId xmlns:a16="http://schemas.microsoft.com/office/drawing/2014/main" id="{36359156-A194-87BE-D895-B7B186F22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hart of different colored boxes&#10;&#10;Description automatically generated with medium confidence">
                        <a:extLst>
                          <a:ext uri="{FF2B5EF4-FFF2-40B4-BE49-F238E27FC236}">
                            <a16:creationId xmlns:a16="http://schemas.microsoft.com/office/drawing/2014/main" id="{36359156-A194-87BE-D895-B7B186F220C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512560"/>
                      </a:xfrm>
                      <a:prstGeom prst="rect">
                        <a:avLst/>
                      </a:prstGeom>
                    </pic:spPr>
                  </pic:pic>
                </a:graphicData>
              </a:graphic>
              <wp14:sizeRelH relativeFrom="page">
                <wp14:pctWidth>0</wp14:pctWidth>
              </wp14:sizeRelH>
              <wp14:sizeRelV relativeFrom="page">
                <wp14:pctHeight>0</wp14:pctHeight>
              </wp14:sizeRelV>
            </wp:anchor>
          </w:drawing>
        </w:r>
      </w:ins>
    </w:p>
    <w:p w14:paraId="59B684DB" w14:textId="77777777" w:rsidR="00D55233" w:rsidRDefault="00D55233" w:rsidP="0063031D">
      <w:pPr>
        <w:spacing w:after="0" w:line="480" w:lineRule="auto"/>
        <w:jc w:val="both"/>
        <w:rPr>
          <w:rFonts w:ascii="Arial" w:hAnsi="Arial" w:cs="Arial"/>
          <w:vertAlign w:val="subscript"/>
        </w:rPr>
      </w:pPr>
    </w:p>
    <w:p w14:paraId="47AF15FC" w14:textId="77777777" w:rsidR="00575F55" w:rsidRDefault="00575F55" w:rsidP="0063031D">
      <w:pPr>
        <w:tabs>
          <w:tab w:val="left" w:pos="2285"/>
        </w:tabs>
        <w:spacing w:line="480" w:lineRule="auto"/>
        <w:jc w:val="both"/>
        <w:rPr>
          <w:ins w:id="940" w:author="Ari Fina Bintarti" w:date="2024-05-24T17:27:00Z"/>
          <w:rFonts w:ascii="Arial" w:hAnsi="Arial" w:cs="Arial"/>
          <w:i/>
          <w:iCs/>
        </w:rPr>
      </w:pPr>
    </w:p>
    <w:p w14:paraId="74618A2C" w14:textId="77777777" w:rsidR="00575F55" w:rsidRDefault="00575F55" w:rsidP="0063031D">
      <w:pPr>
        <w:tabs>
          <w:tab w:val="left" w:pos="2285"/>
        </w:tabs>
        <w:spacing w:line="480" w:lineRule="auto"/>
        <w:jc w:val="both"/>
        <w:rPr>
          <w:ins w:id="941" w:author="Ari Fina Bintarti" w:date="2024-05-24T17:27:00Z"/>
          <w:rFonts w:ascii="Arial" w:hAnsi="Arial" w:cs="Arial"/>
          <w:i/>
          <w:iCs/>
        </w:rPr>
      </w:pPr>
    </w:p>
    <w:p w14:paraId="20A59F07" w14:textId="77777777" w:rsidR="00575F55" w:rsidRDefault="00575F55" w:rsidP="0063031D">
      <w:pPr>
        <w:tabs>
          <w:tab w:val="left" w:pos="2285"/>
        </w:tabs>
        <w:spacing w:line="480" w:lineRule="auto"/>
        <w:jc w:val="both"/>
        <w:rPr>
          <w:ins w:id="942" w:author="Ari Fina Bintarti" w:date="2024-05-24T17:27:00Z"/>
          <w:rFonts w:ascii="Arial" w:hAnsi="Arial" w:cs="Arial"/>
          <w:i/>
          <w:iCs/>
        </w:rPr>
      </w:pPr>
    </w:p>
    <w:p w14:paraId="3CBC802B" w14:textId="77777777" w:rsidR="00575F55" w:rsidRDefault="00575F55" w:rsidP="0063031D">
      <w:pPr>
        <w:tabs>
          <w:tab w:val="left" w:pos="2285"/>
        </w:tabs>
        <w:spacing w:line="480" w:lineRule="auto"/>
        <w:jc w:val="both"/>
        <w:rPr>
          <w:ins w:id="943" w:author="Ari Fina Bintarti" w:date="2024-05-24T17:27:00Z"/>
          <w:rFonts w:ascii="Arial" w:hAnsi="Arial" w:cs="Arial"/>
          <w:i/>
          <w:iCs/>
        </w:rPr>
      </w:pPr>
    </w:p>
    <w:p w14:paraId="76AF23C1" w14:textId="77777777" w:rsidR="00575F55" w:rsidRDefault="00575F55" w:rsidP="0063031D">
      <w:pPr>
        <w:tabs>
          <w:tab w:val="left" w:pos="2285"/>
        </w:tabs>
        <w:spacing w:line="480" w:lineRule="auto"/>
        <w:jc w:val="both"/>
        <w:rPr>
          <w:ins w:id="944" w:author="Ari Fina Bintarti" w:date="2024-05-24T17:27:00Z"/>
          <w:rFonts w:ascii="Arial" w:hAnsi="Arial" w:cs="Arial"/>
          <w:i/>
          <w:iCs/>
        </w:rPr>
      </w:pPr>
    </w:p>
    <w:p w14:paraId="56177464" w14:textId="77777777" w:rsidR="00575F55" w:rsidRDefault="00575F55" w:rsidP="0063031D">
      <w:pPr>
        <w:tabs>
          <w:tab w:val="left" w:pos="2285"/>
        </w:tabs>
        <w:spacing w:line="480" w:lineRule="auto"/>
        <w:jc w:val="both"/>
        <w:rPr>
          <w:ins w:id="945" w:author="Ari Fina Bintarti" w:date="2024-05-24T17:27:00Z"/>
          <w:rFonts w:ascii="Arial" w:hAnsi="Arial" w:cs="Arial"/>
          <w:i/>
          <w:iCs/>
        </w:rPr>
      </w:pPr>
    </w:p>
    <w:p w14:paraId="448CBE9B" w14:textId="77777777" w:rsidR="00575F55" w:rsidRDefault="00575F55" w:rsidP="0063031D">
      <w:pPr>
        <w:tabs>
          <w:tab w:val="left" w:pos="2285"/>
        </w:tabs>
        <w:spacing w:line="480" w:lineRule="auto"/>
        <w:jc w:val="both"/>
        <w:rPr>
          <w:ins w:id="946" w:author="Ari Fina Bintarti" w:date="2024-05-24T17:27:00Z"/>
          <w:rFonts w:ascii="Arial" w:hAnsi="Arial" w:cs="Arial"/>
          <w:i/>
          <w:iCs/>
        </w:rPr>
      </w:pPr>
    </w:p>
    <w:p w14:paraId="450CAEC0" w14:textId="77777777" w:rsidR="00575F55" w:rsidRDefault="00575F55" w:rsidP="0063031D">
      <w:pPr>
        <w:tabs>
          <w:tab w:val="left" w:pos="2285"/>
        </w:tabs>
        <w:spacing w:line="480" w:lineRule="auto"/>
        <w:jc w:val="both"/>
        <w:rPr>
          <w:ins w:id="947" w:author="Ari Fina Bintarti" w:date="2024-05-24T17:27:00Z"/>
          <w:rFonts w:ascii="Arial" w:hAnsi="Arial" w:cs="Arial"/>
          <w:i/>
          <w:iCs/>
        </w:rPr>
      </w:pPr>
    </w:p>
    <w:p w14:paraId="59CD720B" w14:textId="77777777" w:rsidR="00575F55" w:rsidRDefault="00575F55" w:rsidP="0063031D">
      <w:pPr>
        <w:tabs>
          <w:tab w:val="left" w:pos="2285"/>
        </w:tabs>
        <w:spacing w:line="480" w:lineRule="auto"/>
        <w:jc w:val="both"/>
        <w:rPr>
          <w:ins w:id="948" w:author="Ari Fina Bintarti" w:date="2024-05-24T17:27:00Z"/>
          <w:rFonts w:ascii="Arial" w:hAnsi="Arial" w:cs="Arial"/>
          <w:i/>
          <w:iCs/>
        </w:rPr>
      </w:pPr>
    </w:p>
    <w:p w14:paraId="2556B98D" w14:textId="77777777" w:rsidR="00575F55" w:rsidRDefault="00575F55" w:rsidP="0063031D">
      <w:pPr>
        <w:tabs>
          <w:tab w:val="left" w:pos="2285"/>
        </w:tabs>
        <w:spacing w:line="480" w:lineRule="auto"/>
        <w:jc w:val="both"/>
        <w:rPr>
          <w:ins w:id="949" w:author="Ari Fina Bintarti" w:date="2024-05-24T17:27:00Z"/>
          <w:rFonts w:ascii="Arial" w:hAnsi="Arial" w:cs="Arial"/>
          <w:i/>
          <w:iCs/>
        </w:rPr>
      </w:pPr>
    </w:p>
    <w:p w14:paraId="0973A938" w14:textId="77777777" w:rsidR="00575F55" w:rsidRDefault="00575F55" w:rsidP="0063031D">
      <w:pPr>
        <w:tabs>
          <w:tab w:val="left" w:pos="2285"/>
        </w:tabs>
        <w:spacing w:line="480" w:lineRule="auto"/>
        <w:jc w:val="both"/>
        <w:rPr>
          <w:ins w:id="950" w:author="Ari Fina Bintarti" w:date="2024-05-24T17:27:00Z"/>
          <w:rFonts w:ascii="Arial" w:hAnsi="Arial" w:cs="Arial"/>
          <w:i/>
          <w:iCs/>
        </w:rPr>
      </w:pPr>
    </w:p>
    <w:p w14:paraId="693E9F4A" w14:textId="77777777" w:rsidR="00575F55" w:rsidRDefault="00575F55" w:rsidP="0063031D">
      <w:pPr>
        <w:tabs>
          <w:tab w:val="left" w:pos="2285"/>
        </w:tabs>
        <w:spacing w:line="480" w:lineRule="auto"/>
        <w:jc w:val="both"/>
        <w:rPr>
          <w:ins w:id="951" w:author="Ari Fina Bintarti" w:date="2024-05-24T17:27:00Z"/>
          <w:rFonts w:ascii="Arial" w:hAnsi="Arial" w:cs="Arial"/>
          <w:i/>
          <w:iCs/>
        </w:rPr>
      </w:pPr>
    </w:p>
    <w:p w14:paraId="2FD6838A" w14:textId="77777777" w:rsidR="00575F55" w:rsidRDefault="00575F55" w:rsidP="0063031D">
      <w:pPr>
        <w:tabs>
          <w:tab w:val="left" w:pos="2285"/>
        </w:tabs>
        <w:spacing w:line="480" w:lineRule="auto"/>
        <w:jc w:val="both"/>
        <w:rPr>
          <w:ins w:id="952" w:author="Ari Fina Bintarti" w:date="2024-05-24T17:27:00Z"/>
          <w:rFonts w:ascii="Arial" w:hAnsi="Arial" w:cs="Arial"/>
          <w:i/>
          <w:iCs/>
        </w:rPr>
      </w:pPr>
    </w:p>
    <w:p w14:paraId="19960C86" w14:textId="77777777" w:rsidR="00575F55" w:rsidRDefault="00575F55" w:rsidP="0063031D">
      <w:pPr>
        <w:tabs>
          <w:tab w:val="left" w:pos="2285"/>
        </w:tabs>
        <w:spacing w:line="480" w:lineRule="auto"/>
        <w:jc w:val="both"/>
        <w:rPr>
          <w:ins w:id="953" w:author="Ari Fina Bintarti" w:date="2024-05-24T17:27:00Z"/>
          <w:rFonts w:ascii="Arial" w:hAnsi="Arial" w:cs="Arial"/>
          <w:i/>
          <w:iCs/>
        </w:rPr>
      </w:pPr>
    </w:p>
    <w:p w14:paraId="4A13A58B" w14:textId="2F34D9D8" w:rsidR="00C3231E" w:rsidRPr="00C3170F" w:rsidRDefault="00772852" w:rsidP="0063031D">
      <w:pPr>
        <w:tabs>
          <w:tab w:val="left" w:pos="2285"/>
        </w:tabs>
        <w:spacing w:line="480" w:lineRule="auto"/>
        <w:jc w:val="both"/>
        <w:rPr>
          <w:rFonts w:ascii="Arial" w:hAnsi="Arial" w:cs="Arial"/>
          <w:i/>
          <w:iCs/>
          <w:color w:val="000000" w:themeColor="text1"/>
        </w:rPr>
      </w:pPr>
      <w:r w:rsidRPr="00B70336">
        <w:rPr>
          <w:rFonts w:ascii="Arial" w:hAnsi="Arial" w:cs="Arial"/>
          <w:i/>
          <w:iCs/>
        </w:rPr>
        <w:t>Fig</w:t>
      </w:r>
      <w:ins w:id="954" w:author="Ari Fina Bintarti" w:date="2024-05-24T17:26:00Z">
        <w:r w:rsidR="00575F55">
          <w:rPr>
            <w:rFonts w:ascii="Arial" w:hAnsi="Arial" w:cs="Arial"/>
            <w:i/>
            <w:iCs/>
          </w:rPr>
          <w:t>.</w:t>
        </w:r>
      </w:ins>
      <w:del w:id="955" w:author="Ari Fina Bintarti" w:date="2024-05-24T17:26:00Z">
        <w:r w:rsidRPr="00B70336" w:rsidDel="00575F55">
          <w:rPr>
            <w:rFonts w:ascii="Arial" w:hAnsi="Arial" w:cs="Arial"/>
            <w:i/>
            <w:iCs/>
          </w:rPr>
          <w:delText>ure</w:delText>
        </w:r>
      </w:del>
      <w:r w:rsidRPr="00B70336">
        <w:rPr>
          <w:rFonts w:ascii="Arial" w:hAnsi="Arial" w:cs="Arial"/>
          <w:i/>
          <w:iCs/>
        </w:rPr>
        <w:t xml:space="preserve"> 1. Ammonium (NH</w:t>
      </w:r>
      <w:r w:rsidRPr="00112B9B">
        <w:rPr>
          <w:rFonts w:ascii="Arial" w:hAnsi="Arial" w:cs="Arial"/>
          <w:i/>
          <w:iCs/>
          <w:vertAlign w:val="subscript"/>
        </w:rPr>
        <w:t>4</w:t>
      </w:r>
      <w:r w:rsidRPr="00B70336">
        <w:rPr>
          <w:rFonts w:ascii="Arial" w:hAnsi="Arial" w:cs="Arial"/>
          <w:i/>
          <w:iCs/>
          <w:vertAlign w:val="superscript"/>
        </w:rPr>
        <w:t>+</w:t>
      </w:r>
      <w:r w:rsidRPr="00B70336">
        <w:rPr>
          <w:rFonts w:ascii="Arial" w:hAnsi="Arial" w:cs="Arial"/>
          <w:i/>
          <w:iCs/>
        </w:rPr>
        <w:t>) (A)</w:t>
      </w:r>
      <w:r w:rsidR="00112B9B">
        <w:rPr>
          <w:rFonts w:ascii="Arial" w:hAnsi="Arial" w:cs="Arial"/>
          <w:i/>
          <w:iCs/>
        </w:rPr>
        <w:t xml:space="preserve"> and </w:t>
      </w:r>
      <w:r w:rsidRPr="00B70336">
        <w:rPr>
          <w:rFonts w:ascii="Arial" w:hAnsi="Arial" w:cs="Arial"/>
          <w:i/>
          <w:iCs/>
        </w:rPr>
        <w:t>nitrate (NO</w:t>
      </w:r>
      <w:r w:rsidRPr="00112B9B">
        <w:rPr>
          <w:rFonts w:ascii="Arial" w:hAnsi="Arial" w:cs="Arial"/>
          <w:i/>
          <w:iCs/>
          <w:vertAlign w:val="subscript"/>
        </w:rPr>
        <w:t>3</w:t>
      </w:r>
      <w:r w:rsidRPr="00B70336">
        <w:rPr>
          <w:rFonts w:ascii="Arial" w:hAnsi="Arial" w:cs="Arial"/>
          <w:i/>
          <w:iCs/>
          <w:vertAlign w:val="superscript"/>
        </w:rPr>
        <w:t>-</w:t>
      </w:r>
      <w:r w:rsidRPr="00B70336">
        <w:rPr>
          <w:rFonts w:ascii="Arial" w:hAnsi="Arial" w:cs="Arial"/>
          <w:i/>
          <w:iCs/>
        </w:rPr>
        <w:t>) (B) contents</w:t>
      </w:r>
      <w:r w:rsidR="00112B9B">
        <w:rPr>
          <w:rFonts w:ascii="Arial" w:hAnsi="Arial" w:cs="Arial"/>
          <w:i/>
          <w:iCs/>
        </w:rPr>
        <w:t>, and the average N</w:t>
      </w:r>
      <w:r w:rsidR="00112B9B" w:rsidRPr="00112B9B">
        <w:rPr>
          <w:rFonts w:ascii="Arial" w:hAnsi="Arial" w:cs="Arial"/>
          <w:i/>
          <w:iCs/>
          <w:vertAlign w:val="subscript"/>
        </w:rPr>
        <w:t>2</w:t>
      </w:r>
      <w:r w:rsidR="00112B9B">
        <w:rPr>
          <w:rFonts w:ascii="Arial" w:hAnsi="Arial" w:cs="Arial"/>
          <w:i/>
          <w:iCs/>
        </w:rPr>
        <w:t>O flux (C)</w:t>
      </w:r>
      <w:r w:rsidRPr="00B70336">
        <w:rPr>
          <w:rFonts w:ascii="Arial" w:hAnsi="Arial" w:cs="Arial"/>
          <w:i/>
          <w:iCs/>
        </w:rPr>
        <w:t xml:space="preserve"> of control and drought-treated plots. </w:t>
      </w:r>
      <w:r w:rsidRPr="00B70336">
        <w:rPr>
          <w:rFonts w:ascii="Arial" w:hAnsi="Arial" w:cs="Arial"/>
          <w:i/>
          <w:iCs/>
          <w:color w:val="000000" w:themeColor="text1"/>
        </w:rPr>
        <w:t>The effect of drought (I), cropping system (C), and sampling date (D), as well as their interactions was assessed by three-way repeated measures ANOVA.</w:t>
      </w:r>
      <w:r w:rsidR="00C3231E" w:rsidRPr="00B70336">
        <w:rPr>
          <w:rFonts w:ascii="Arial" w:hAnsi="Arial" w:cs="Arial"/>
          <w:i/>
          <w:iCs/>
          <w:color w:val="000000" w:themeColor="text1"/>
        </w:rPr>
        <w:t xml:space="preserve"> </w:t>
      </w:r>
      <w:r w:rsidR="00B70336" w:rsidRPr="00B70336">
        <w:rPr>
          <w:rFonts w:ascii="Arial" w:hAnsi="Arial" w:cs="Arial"/>
          <w:i/>
          <w:iCs/>
        </w:rPr>
        <w:t xml:space="preserve">Pairwise comparison between control and drought for each sampling date within cropping </w:t>
      </w:r>
      <w:r w:rsidR="00B70336" w:rsidRPr="00B70336">
        <w:rPr>
          <w:rFonts w:ascii="Arial" w:hAnsi="Arial" w:cs="Arial"/>
          <w:i/>
          <w:iCs/>
          <w:color w:val="000000" w:themeColor="text1"/>
        </w:rPr>
        <w:t>system was assessed using the estimated marginal means with significant differences indicated by asterisks (</w:t>
      </w:r>
      <w:r w:rsidR="00B70336" w:rsidRPr="00B70336">
        <w:rPr>
          <w:rFonts w:ascii="Arial" w:hAnsi="Arial" w:cs="Arial"/>
          <w:i/>
          <w:iCs/>
          <w:color w:val="000000" w:themeColor="text1"/>
          <w:shd w:val="clear" w:color="auto" w:fill="FFFFFF"/>
        </w:rPr>
        <w:t>****</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&lt;0.0001, ***</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&lt;0.001, **</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 xml:space="preserve">&lt;0.01, *&lt;0.05, ns=not significant). </w:t>
      </w:r>
      <w:r w:rsidR="00C3231E" w:rsidRPr="00C3170F">
        <w:rPr>
          <w:rFonts w:ascii="Arial" w:hAnsi="Arial" w:cs="Arial"/>
          <w:i/>
          <w:iCs/>
          <w:color w:val="000000" w:themeColor="text1"/>
        </w:rPr>
        <w:lastRenderedPageBreak/>
        <w:t>Boxplots show the median (center line), first and third quartiles (box limits), and smallest and largest values within 1.5x interquartile range (whiskers).</w:t>
      </w:r>
    </w:p>
    <w:p w14:paraId="6EC2931F" w14:textId="77777777" w:rsidR="00C3231E" w:rsidRDefault="00C3231E" w:rsidP="0063031D">
      <w:pPr>
        <w:spacing w:after="0" w:line="480" w:lineRule="auto"/>
        <w:jc w:val="both"/>
        <w:rPr>
          <w:ins w:id="956" w:author="Ari Fina Bintarti" w:date="2024-05-24T17:28:00Z"/>
          <w:rFonts w:ascii="Arial" w:hAnsi="Arial" w:cs="Arial"/>
        </w:rPr>
      </w:pPr>
    </w:p>
    <w:p w14:paraId="071D503A" w14:textId="7A3AD4A5" w:rsidR="00575F55" w:rsidRPr="00B70336" w:rsidRDefault="00575F55" w:rsidP="0063031D">
      <w:pPr>
        <w:spacing w:after="0" w:line="480" w:lineRule="auto"/>
        <w:jc w:val="both"/>
        <w:rPr>
          <w:rFonts w:ascii="Arial" w:hAnsi="Arial" w:cs="Arial"/>
        </w:rPr>
      </w:pPr>
      <w:ins w:id="957" w:author="Ari Fina Bintarti" w:date="2024-05-24T17:28:00Z">
        <w:r w:rsidRPr="00575F55">
          <w:rPr>
            <w:rFonts w:ascii="Arial" w:hAnsi="Arial" w:cs="Arial"/>
            <w:noProof/>
          </w:rPr>
          <w:drawing>
            <wp:anchor distT="0" distB="0" distL="114300" distR="114300" simplePos="0" relativeHeight="251659264" behindDoc="1" locked="0" layoutInCell="1" allowOverlap="1" wp14:anchorId="3DFCC5F0" wp14:editId="258B52E9">
              <wp:simplePos x="0" y="0"/>
              <wp:positionH relativeFrom="column">
                <wp:posOffset>4445</wp:posOffset>
              </wp:positionH>
              <wp:positionV relativeFrom="paragraph">
                <wp:posOffset>3175</wp:posOffset>
              </wp:positionV>
              <wp:extent cx="5760720" cy="6203950"/>
              <wp:effectExtent l="0" t="0" r="5080" b="6350"/>
              <wp:wrapNone/>
              <wp:docPr id="9" name="Picture 8" descr="A screenshot of a graph&#10;&#10;Description automatically generated">
                <a:extLst xmlns:a="http://schemas.openxmlformats.org/drawingml/2006/main">
                  <a:ext uri="{FF2B5EF4-FFF2-40B4-BE49-F238E27FC236}">
                    <a16:creationId xmlns:a16="http://schemas.microsoft.com/office/drawing/2014/main" id="{7EC6045E-2D68-BB5E-FDE8-D9E85628B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graph&#10;&#10;Description automatically generated">
                        <a:extLst>
                          <a:ext uri="{FF2B5EF4-FFF2-40B4-BE49-F238E27FC236}">
                            <a16:creationId xmlns:a16="http://schemas.microsoft.com/office/drawing/2014/main" id="{7EC6045E-2D68-BB5E-FDE8-D9E85628BE57}"/>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203950"/>
                      </a:xfrm>
                      <a:prstGeom prst="rect">
                        <a:avLst/>
                      </a:prstGeom>
                    </pic:spPr>
                  </pic:pic>
                </a:graphicData>
              </a:graphic>
              <wp14:sizeRelH relativeFrom="page">
                <wp14:pctWidth>0</wp14:pctWidth>
              </wp14:sizeRelH>
              <wp14:sizeRelV relativeFrom="page">
                <wp14:pctHeight>0</wp14:pctHeight>
              </wp14:sizeRelV>
            </wp:anchor>
          </w:drawing>
        </w:r>
      </w:ins>
    </w:p>
    <w:p w14:paraId="7FE4DE67" w14:textId="77777777" w:rsidR="00575F55" w:rsidRDefault="00575F55" w:rsidP="0063031D">
      <w:pPr>
        <w:spacing w:after="0" w:line="480" w:lineRule="auto"/>
        <w:jc w:val="both"/>
        <w:rPr>
          <w:ins w:id="958" w:author="Ari Fina Bintarti" w:date="2024-05-24T17:28:00Z"/>
          <w:rFonts w:ascii="Arial" w:hAnsi="Arial" w:cs="Arial"/>
          <w:i/>
          <w:iCs/>
        </w:rPr>
      </w:pPr>
    </w:p>
    <w:p w14:paraId="620D4748" w14:textId="77777777" w:rsidR="00575F55" w:rsidRDefault="00575F55" w:rsidP="0063031D">
      <w:pPr>
        <w:spacing w:after="0" w:line="480" w:lineRule="auto"/>
        <w:jc w:val="both"/>
        <w:rPr>
          <w:ins w:id="959" w:author="Ari Fina Bintarti" w:date="2024-05-24T17:28:00Z"/>
          <w:rFonts w:ascii="Arial" w:hAnsi="Arial" w:cs="Arial"/>
          <w:i/>
          <w:iCs/>
        </w:rPr>
      </w:pPr>
    </w:p>
    <w:p w14:paraId="29306686" w14:textId="77777777" w:rsidR="00575F55" w:rsidRDefault="00575F55" w:rsidP="0063031D">
      <w:pPr>
        <w:spacing w:after="0" w:line="480" w:lineRule="auto"/>
        <w:jc w:val="both"/>
        <w:rPr>
          <w:ins w:id="960" w:author="Ari Fina Bintarti" w:date="2024-05-24T17:28:00Z"/>
          <w:rFonts w:ascii="Arial" w:hAnsi="Arial" w:cs="Arial"/>
          <w:i/>
          <w:iCs/>
        </w:rPr>
      </w:pPr>
    </w:p>
    <w:p w14:paraId="524B92BC" w14:textId="77777777" w:rsidR="00575F55" w:rsidRDefault="00575F55" w:rsidP="0063031D">
      <w:pPr>
        <w:spacing w:after="0" w:line="480" w:lineRule="auto"/>
        <w:jc w:val="both"/>
        <w:rPr>
          <w:ins w:id="961" w:author="Ari Fina Bintarti" w:date="2024-05-24T17:28:00Z"/>
          <w:rFonts w:ascii="Arial" w:hAnsi="Arial" w:cs="Arial"/>
          <w:i/>
          <w:iCs/>
        </w:rPr>
      </w:pPr>
    </w:p>
    <w:p w14:paraId="34A1BEE1" w14:textId="77777777" w:rsidR="00575F55" w:rsidRDefault="00575F55" w:rsidP="0063031D">
      <w:pPr>
        <w:spacing w:after="0" w:line="480" w:lineRule="auto"/>
        <w:jc w:val="both"/>
        <w:rPr>
          <w:ins w:id="962" w:author="Ari Fina Bintarti" w:date="2024-05-24T17:28:00Z"/>
          <w:rFonts w:ascii="Arial" w:hAnsi="Arial" w:cs="Arial"/>
          <w:i/>
          <w:iCs/>
        </w:rPr>
      </w:pPr>
    </w:p>
    <w:p w14:paraId="6EF77F73" w14:textId="77777777" w:rsidR="00575F55" w:rsidRDefault="00575F55" w:rsidP="0063031D">
      <w:pPr>
        <w:spacing w:after="0" w:line="480" w:lineRule="auto"/>
        <w:jc w:val="both"/>
        <w:rPr>
          <w:ins w:id="963" w:author="Ari Fina Bintarti" w:date="2024-05-24T17:28:00Z"/>
          <w:rFonts w:ascii="Arial" w:hAnsi="Arial" w:cs="Arial"/>
          <w:i/>
          <w:iCs/>
        </w:rPr>
      </w:pPr>
    </w:p>
    <w:p w14:paraId="14B4FFB5" w14:textId="77777777" w:rsidR="00575F55" w:rsidRDefault="00575F55" w:rsidP="0063031D">
      <w:pPr>
        <w:spacing w:after="0" w:line="480" w:lineRule="auto"/>
        <w:jc w:val="both"/>
        <w:rPr>
          <w:ins w:id="964" w:author="Ari Fina Bintarti" w:date="2024-05-24T17:28:00Z"/>
          <w:rFonts w:ascii="Arial" w:hAnsi="Arial" w:cs="Arial"/>
          <w:i/>
          <w:iCs/>
        </w:rPr>
      </w:pPr>
    </w:p>
    <w:p w14:paraId="5D7A7534" w14:textId="77777777" w:rsidR="00575F55" w:rsidRDefault="00575F55" w:rsidP="0063031D">
      <w:pPr>
        <w:spacing w:after="0" w:line="480" w:lineRule="auto"/>
        <w:jc w:val="both"/>
        <w:rPr>
          <w:ins w:id="965" w:author="Ari Fina Bintarti" w:date="2024-05-24T17:28:00Z"/>
          <w:rFonts w:ascii="Arial" w:hAnsi="Arial" w:cs="Arial"/>
          <w:i/>
          <w:iCs/>
        </w:rPr>
      </w:pPr>
    </w:p>
    <w:p w14:paraId="2A5DE280" w14:textId="77777777" w:rsidR="00575F55" w:rsidRDefault="00575F55" w:rsidP="0063031D">
      <w:pPr>
        <w:spacing w:after="0" w:line="480" w:lineRule="auto"/>
        <w:jc w:val="both"/>
        <w:rPr>
          <w:ins w:id="966" w:author="Ari Fina Bintarti" w:date="2024-05-24T17:28:00Z"/>
          <w:rFonts w:ascii="Arial" w:hAnsi="Arial" w:cs="Arial"/>
          <w:i/>
          <w:iCs/>
        </w:rPr>
      </w:pPr>
    </w:p>
    <w:p w14:paraId="1DC9F650" w14:textId="77777777" w:rsidR="00575F55" w:rsidRDefault="00575F55" w:rsidP="0063031D">
      <w:pPr>
        <w:spacing w:after="0" w:line="480" w:lineRule="auto"/>
        <w:jc w:val="both"/>
        <w:rPr>
          <w:ins w:id="967" w:author="Ari Fina Bintarti" w:date="2024-05-24T17:28:00Z"/>
          <w:rFonts w:ascii="Arial" w:hAnsi="Arial" w:cs="Arial"/>
          <w:i/>
          <w:iCs/>
        </w:rPr>
      </w:pPr>
    </w:p>
    <w:p w14:paraId="1C3B2E7C" w14:textId="77777777" w:rsidR="00575F55" w:rsidRDefault="00575F55" w:rsidP="0063031D">
      <w:pPr>
        <w:spacing w:after="0" w:line="480" w:lineRule="auto"/>
        <w:jc w:val="both"/>
        <w:rPr>
          <w:ins w:id="968" w:author="Ari Fina Bintarti" w:date="2024-05-24T17:28:00Z"/>
          <w:rFonts w:ascii="Arial" w:hAnsi="Arial" w:cs="Arial"/>
          <w:i/>
          <w:iCs/>
        </w:rPr>
      </w:pPr>
    </w:p>
    <w:p w14:paraId="1D269707" w14:textId="77777777" w:rsidR="00575F55" w:rsidRDefault="00575F55" w:rsidP="0063031D">
      <w:pPr>
        <w:spacing w:after="0" w:line="480" w:lineRule="auto"/>
        <w:jc w:val="both"/>
        <w:rPr>
          <w:ins w:id="969" w:author="Ari Fina Bintarti" w:date="2024-05-24T17:28:00Z"/>
          <w:rFonts w:ascii="Arial" w:hAnsi="Arial" w:cs="Arial"/>
          <w:i/>
          <w:iCs/>
        </w:rPr>
      </w:pPr>
    </w:p>
    <w:p w14:paraId="47B57345" w14:textId="77777777" w:rsidR="00575F55" w:rsidRDefault="00575F55" w:rsidP="0063031D">
      <w:pPr>
        <w:spacing w:after="0" w:line="480" w:lineRule="auto"/>
        <w:jc w:val="both"/>
        <w:rPr>
          <w:ins w:id="970" w:author="Ari Fina Bintarti" w:date="2024-05-24T17:28:00Z"/>
          <w:rFonts w:ascii="Arial" w:hAnsi="Arial" w:cs="Arial"/>
          <w:i/>
          <w:iCs/>
        </w:rPr>
      </w:pPr>
    </w:p>
    <w:p w14:paraId="10BFBB5A" w14:textId="77777777" w:rsidR="00575F55" w:rsidRDefault="00575F55" w:rsidP="0063031D">
      <w:pPr>
        <w:spacing w:after="0" w:line="480" w:lineRule="auto"/>
        <w:jc w:val="both"/>
        <w:rPr>
          <w:ins w:id="971" w:author="Ari Fina Bintarti" w:date="2024-05-24T17:28:00Z"/>
          <w:rFonts w:ascii="Arial" w:hAnsi="Arial" w:cs="Arial"/>
          <w:i/>
          <w:iCs/>
        </w:rPr>
      </w:pPr>
    </w:p>
    <w:p w14:paraId="406B98A6" w14:textId="77777777" w:rsidR="00575F55" w:rsidRDefault="00575F55" w:rsidP="0063031D">
      <w:pPr>
        <w:spacing w:after="0" w:line="480" w:lineRule="auto"/>
        <w:jc w:val="both"/>
        <w:rPr>
          <w:ins w:id="972" w:author="Ari Fina Bintarti" w:date="2024-05-24T17:28:00Z"/>
          <w:rFonts w:ascii="Arial" w:hAnsi="Arial" w:cs="Arial"/>
          <w:i/>
          <w:iCs/>
        </w:rPr>
      </w:pPr>
    </w:p>
    <w:p w14:paraId="56C3E02F" w14:textId="77777777" w:rsidR="00575F55" w:rsidRDefault="00575F55" w:rsidP="0063031D">
      <w:pPr>
        <w:spacing w:after="0" w:line="480" w:lineRule="auto"/>
        <w:jc w:val="both"/>
        <w:rPr>
          <w:ins w:id="973" w:author="Ari Fina Bintarti" w:date="2024-05-24T17:28:00Z"/>
          <w:rFonts w:ascii="Arial" w:hAnsi="Arial" w:cs="Arial"/>
          <w:i/>
          <w:iCs/>
        </w:rPr>
      </w:pPr>
    </w:p>
    <w:p w14:paraId="0F3EBAB5" w14:textId="77777777" w:rsidR="00575F55" w:rsidRDefault="00575F55" w:rsidP="0063031D">
      <w:pPr>
        <w:spacing w:after="0" w:line="480" w:lineRule="auto"/>
        <w:jc w:val="both"/>
        <w:rPr>
          <w:ins w:id="974" w:author="Ari Fina Bintarti" w:date="2024-05-24T17:28:00Z"/>
          <w:rFonts w:ascii="Arial" w:hAnsi="Arial" w:cs="Arial"/>
          <w:i/>
          <w:iCs/>
        </w:rPr>
      </w:pPr>
    </w:p>
    <w:p w14:paraId="33FB82F0" w14:textId="77777777" w:rsidR="00575F55" w:rsidRDefault="00575F55" w:rsidP="0063031D">
      <w:pPr>
        <w:spacing w:after="0" w:line="480" w:lineRule="auto"/>
        <w:jc w:val="both"/>
        <w:rPr>
          <w:ins w:id="975" w:author="Ari Fina Bintarti" w:date="2024-05-24T17:28:00Z"/>
          <w:rFonts w:ascii="Arial" w:hAnsi="Arial" w:cs="Arial"/>
          <w:i/>
          <w:iCs/>
        </w:rPr>
      </w:pPr>
    </w:p>
    <w:p w14:paraId="2300F340" w14:textId="77777777" w:rsidR="00575F55" w:rsidRDefault="00575F55" w:rsidP="0063031D">
      <w:pPr>
        <w:spacing w:after="0" w:line="480" w:lineRule="auto"/>
        <w:jc w:val="both"/>
        <w:rPr>
          <w:ins w:id="976" w:author="Ari Fina Bintarti" w:date="2024-05-24T17:28:00Z"/>
          <w:rFonts w:ascii="Arial" w:hAnsi="Arial" w:cs="Arial"/>
          <w:i/>
          <w:iCs/>
        </w:rPr>
      </w:pPr>
    </w:p>
    <w:p w14:paraId="3992ECFF" w14:textId="2777338A" w:rsidR="00C3231E" w:rsidRDefault="00C3231E" w:rsidP="0063031D">
      <w:pPr>
        <w:spacing w:after="0" w:line="480" w:lineRule="auto"/>
        <w:jc w:val="both"/>
        <w:rPr>
          <w:ins w:id="977" w:author="Ari Fina Bintarti" w:date="2024-05-24T17:29:00Z"/>
          <w:rFonts w:ascii="Arial" w:hAnsi="Arial" w:cs="Arial"/>
          <w:i/>
          <w:iCs/>
        </w:rPr>
      </w:pPr>
      <w:r w:rsidRPr="00C3170F">
        <w:rPr>
          <w:rFonts w:ascii="Arial" w:hAnsi="Arial" w:cs="Arial"/>
          <w:i/>
          <w:iCs/>
        </w:rPr>
        <w:t>Fig</w:t>
      </w:r>
      <w:ins w:id="978" w:author="Ari Fina Bintarti" w:date="2024-05-24T17:26:00Z">
        <w:r w:rsidR="00575F55">
          <w:rPr>
            <w:rFonts w:ascii="Arial" w:hAnsi="Arial" w:cs="Arial"/>
            <w:i/>
            <w:iCs/>
          </w:rPr>
          <w:t>.</w:t>
        </w:r>
      </w:ins>
      <w:del w:id="979" w:author="Ari Fina Bintarti" w:date="2024-05-24T17:26:00Z">
        <w:r w:rsidRPr="00C3170F" w:rsidDel="00575F55">
          <w:rPr>
            <w:rFonts w:ascii="Arial" w:hAnsi="Arial" w:cs="Arial"/>
            <w:i/>
            <w:iCs/>
          </w:rPr>
          <w:delText>ure</w:delText>
        </w:r>
      </w:del>
      <w:r w:rsidRPr="00C3170F">
        <w:rPr>
          <w:rFonts w:ascii="Arial" w:hAnsi="Arial" w:cs="Arial"/>
          <w:i/>
          <w:iCs/>
        </w:rPr>
        <w:t xml:space="preserve"> 2.  Effects of drought and cropping system on the community structure as assessed by constrained canonical analysis of principal coordinates (CAP) of AOB (A and B),  AOA (C and D), and </w:t>
      </w:r>
      <w:r w:rsidR="00B70336" w:rsidRPr="00B70336">
        <w:rPr>
          <w:rFonts w:ascii="Arial" w:hAnsi="Arial" w:cs="Arial"/>
          <w:i/>
          <w:iCs/>
        </w:rPr>
        <w:t>c</w:t>
      </w:r>
      <w:r w:rsidRPr="00C3170F">
        <w:rPr>
          <w:rFonts w:ascii="Arial" w:hAnsi="Arial" w:cs="Arial"/>
          <w:i/>
          <w:iCs/>
        </w:rPr>
        <w:t>omammox (E and F) in bulk soil and rhizosphere.</w:t>
      </w:r>
      <w:r w:rsidR="0071677C" w:rsidRPr="00B70336">
        <w:rPr>
          <w:rFonts w:ascii="Arial" w:hAnsi="Arial" w:cs="Arial"/>
          <w:i/>
          <w:iCs/>
        </w:rPr>
        <w:t xml:space="preserve"> Overall reclassification success rate represents the degree of discrimination between the grouping factors. Reclassification </w:t>
      </w:r>
      <w:r w:rsidR="0071677C" w:rsidRPr="00B70336">
        <w:rPr>
          <w:rFonts w:ascii="Arial" w:hAnsi="Arial" w:cs="Arial"/>
          <w:i/>
          <w:iCs/>
        </w:rPr>
        <w:lastRenderedPageBreak/>
        <w:t xml:space="preserve">success rates for each cluster are provided next to the respective ellipses. The statistical significances are indicated by </w:t>
      </w:r>
      <w:r w:rsidR="0071677C" w:rsidRPr="00C3170F">
        <w:rPr>
          <w:rFonts w:ascii="Arial" w:hAnsi="Arial" w:cs="Arial"/>
          <w:i/>
          <w:iCs/>
        </w:rPr>
        <w:t xml:space="preserve">the Pillai’s trace statistics and asterisks (MANOVA, </w:t>
      </w:r>
      <w:r w:rsidR="00B70336">
        <w:rPr>
          <w:rFonts w:ascii="Arial" w:hAnsi="Arial" w:cs="Arial"/>
          <w:i/>
          <w:iCs/>
        </w:rPr>
        <w:t>***</w:t>
      </w:r>
      <w:r w:rsidR="00B70336" w:rsidRPr="00C3170F">
        <w:rPr>
          <w:rFonts w:ascii="Arial" w:hAnsi="Arial" w:cs="Arial"/>
          <w:i/>
          <w:iCs/>
        </w:rPr>
        <w:t>P</w:t>
      </w:r>
      <w:r w:rsidR="0071677C" w:rsidRPr="00C3170F">
        <w:rPr>
          <w:rFonts w:ascii="Arial" w:hAnsi="Arial" w:cs="Arial"/>
          <w:i/>
          <w:iCs/>
        </w:rPr>
        <w:t>&lt;0.001).</w:t>
      </w:r>
    </w:p>
    <w:p w14:paraId="0FE0C2F0" w14:textId="77777777" w:rsidR="00575F55" w:rsidRDefault="00575F55" w:rsidP="0063031D">
      <w:pPr>
        <w:spacing w:after="0" w:line="480" w:lineRule="auto"/>
        <w:jc w:val="both"/>
        <w:rPr>
          <w:ins w:id="980" w:author="Ari Fina Bintarti" w:date="2024-05-24T17:29:00Z"/>
          <w:rFonts w:ascii="Arial" w:hAnsi="Arial" w:cs="Arial"/>
          <w:i/>
          <w:iCs/>
        </w:rPr>
      </w:pPr>
    </w:p>
    <w:p w14:paraId="0DD197F6" w14:textId="77777777" w:rsidR="00575F55" w:rsidRDefault="00575F55" w:rsidP="0063031D">
      <w:pPr>
        <w:spacing w:after="0" w:line="480" w:lineRule="auto"/>
        <w:jc w:val="both"/>
        <w:rPr>
          <w:ins w:id="981" w:author="Ari Fina Bintarti" w:date="2024-05-24T17:28:00Z"/>
          <w:rFonts w:ascii="Arial" w:hAnsi="Arial" w:cs="Arial"/>
          <w:i/>
          <w:iCs/>
        </w:rPr>
      </w:pPr>
    </w:p>
    <w:p w14:paraId="6A401744" w14:textId="269C3687" w:rsidR="00575F55" w:rsidRDefault="00575F55" w:rsidP="0063031D">
      <w:pPr>
        <w:spacing w:after="0" w:line="480" w:lineRule="auto"/>
        <w:jc w:val="both"/>
        <w:rPr>
          <w:ins w:id="982" w:author="Ari Fina Bintarti" w:date="2024-05-24T17:28:00Z"/>
          <w:rFonts w:ascii="Arial" w:hAnsi="Arial" w:cs="Arial"/>
          <w:i/>
          <w:iCs/>
        </w:rPr>
      </w:pPr>
      <w:ins w:id="983" w:author="Ari Fina Bintarti" w:date="2024-05-24T17:28:00Z">
        <w:r w:rsidRPr="00575F55">
          <w:rPr>
            <w:rFonts w:ascii="Arial" w:hAnsi="Arial" w:cs="Arial"/>
            <w:noProof/>
          </w:rPr>
          <w:drawing>
            <wp:anchor distT="0" distB="0" distL="114300" distR="114300" simplePos="0" relativeHeight="251660288" behindDoc="1" locked="0" layoutInCell="1" allowOverlap="1" wp14:anchorId="65BE2ADA" wp14:editId="3608B247">
              <wp:simplePos x="0" y="0"/>
              <wp:positionH relativeFrom="column">
                <wp:posOffset>4445</wp:posOffset>
              </wp:positionH>
              <wp:positionV relativeFrom="paragraph">
                <wp:posOffset>264933</wp:posOffset>
              </wp:positionV>
              <wp:extent cx="5760720" cy="4389120"/>
              <wp:effectExtent l="0" t="0" r="5080" b="5080"/>
              <wp:wrapNone/>
              <wp:docPr id="7" name="Picture 6" descr="A close-up of a graph&#10;&#10;Description automatically generated">
                <a:extLst xmlns:a="http://schemas.openxmlformats.org/drawingml/2006/main">
                  <a:ext uri="{FF2B5EF4-FFF2-40B4-BE49-F238E27FC236}">
                    <a16:creationId xmlns:a16="http://schemas.microsoft.com/office/drawing/2014/main" id="{80584513-2FB6-1FA2-02F4-F42A339B8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graph&#10;&#10;Description automatically generated">
                        <a:extLst>
                          <a:ext uri="{FF2B5EF4-FFF2-40B4-BE49-F238E27FC236}">
                            <a16:creationId xmlns:a16="http://schemas.microsoft.com/office/drawing/2014/main" id="{80584513-2FB6-1FA2-02F4-F42A339B810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389120"/>
                      </a:xfrm>
                      <a:prstGeom prst="rect">
                        <a:avLst/>
                      </a:prstGeom>
                    </pic:spPr>
                  </pic:pic>
                </a:graphicData>
              </a:graphic>
              <wp14:sizeRelH relativeFrom="page">
                <wp14:pctWidth>0</wp14:pctWidth>
              </wp14:sizeRelH>
              <wp14:sizeRelV relativeFrom="page">
                <wp14:pctHeight>0</wp14:pctHeight>
              </wp14:sizeRelV>
            </wp:anchor>
          </w:drawing>
        </w:r>
      </w:ins>
    </w:p>
    <w:p w14:paraId="180769EF" w14:textId="6DE88AF3" w:rsidR="00575F55" w:rsidRPr="00C3170F" w:rsidRDefault="00575F55" w:rsidP="0063031D">
      <w:pPr>
        <w:spacing w:after="0" w:line="480" w:lineRule="auto"/>
        <w:jc w:val="both"/>
        <w:rPr>
          <w:rFonts w:ascii="Arial" w:hAnsi="Arial" w:cs="Arial"/>
          <w:i/>
          <w:iCs/>
        </w:rPr>
      </w:pPr>
    </w:p>
    <w:p w14:paraId="549AB94B" w14:textId="40981CF8" w:rsidR="00C3231E" w:rsidRPr="00C3170F" w:rsidRDefault="00C3231E" w:rsidP="0063031D">
      <w:pPr>
        <w:spacing w:after="0" w:line="480" w:lineRule="auto"/>
        <w:jc w:val="both"/>
        <w:rPr>
          <w:rFonts w:ascii="Arial" w:hAnsi="Arial" w:cs="Arial"/>
        </w:rPr>
      </w:pPr>
    </w:p>
    <w:p w14:paraId="07CB95F6" w14:textId="77777777" w:rsidR="00575F55" w:rsidRDefault="00575F55" w:rsidP="0063031D">
      <w:pPr>
        <w:spacing w:after="0" w:line="480" w:lineRule="auto"/>
        <w:jc w:val="both"/>
        <w:rPr>
          <w:ins w:id="984" w:author="Ari Fina Bintarti" w:date="2024-05-24T17:28:00Z"/>
          <w:rFonts w:ascii="Arial" w:hAnsi="Arial" w:cs="Arial"/>
          <w:i/>
          <w:iCs/>
        </w:rPr>
      </w:pPr>
    </w:p>
    <w:p w14:paraId="5AF918C3" w14:textId="77777777" w:rsidR="00575F55" w:rsidRDefault="00575F55" w:rsidP="0063031D">
      <w:pPr>
        <w:spacing w:after="0" w:line="480" w:lineRule="auto"/>
        <w:jc w:val="both"/>
        <w:rPr>
          <w:ins w:id="985" w:author="Ari Fina Bintarti" w:date="2024-05-24T17:28:00Z"/>
          <w:rFonts w:ascii="Arial" w:hAnsi="Arial" w:cs="Arial"/>
          <w:i/>
          <w:iCs/>
        </w:rPr>
      </w:pPr>
    </w:p>
    <w:p w14:paraId="63E04155" w14:textId="77777777" w:rsidR="00575F55" w:rsidRDefault="00575F55" w:rsidP="0063031D">
      <w:pPr>
        <w:spacing w:after="0" w:line="480" w:lineRule="auto"/>
        <w:jc w:val="both"/>
        <w:rPr>
          <w:ins w:id="986" w:author="Ari Fina Bintarti" w:date="2024-05-24T17:28:00Z"/>
          <w:rFonts w:ascii="Arial" w:hAnsi="Arial" w:cs="Arial"/>
          <w:i/>
          <w:iCs/>
        </w:rPr>
      </w:pPr>
    </w:p>
    <w:p w14:paraId="39C929D9" w14:textId="77777777" w:rsidR="00575F55" w:rsidRDefault="00575F55" w:rsidP="0063031D">
      <w:pPr>
        <w:spacing w:after="0" w:line="480" w:lineRule="auto"/>
        <w:jc w:val="both"/>
        <w:rPr>
          <w:ins w:id="987" w:author="Ari Fina Bintarti" w:date="2024-05-24T17:28:00Z"/>
          <w:rFonts w:ascii="Arial" w:hAnsi="Arial" w:cs="Arial"/>
          <w:i/>
          <w:iCs/>
        </w:rPr>
      </w:pPr>
    </w:p>
    <w:p w14:paraId="60A9C821" w14:textId="77777777" w:rsidR="00575F55" w:rsidRDefault="00575F55" w:rsidP="0063031D">
      <w:pPr>
        <w:spacing w:after="0" w:line="480" w:lineRule="auto"/>
        <w:jc w:val="both"/>
        <w:rPr>
          <w:ins w:id="988" w:author="Ari Fina Bintarti" w:date="2024-05-24T17:28:00Z"/>
          <w:rFonts w:ascii="Arial" w:hAnsi="Arial" w:cs="Arial"/>
          <w:i/>
          <w:iCs/>
        </w:rPr>
      </w:pPr>
    </w:p>
    <w:p w14:paraId="2BEF8677" w14:textId="77777777" w:rsidR="00575F55" w:rsidRDefault="00575F55" w:rsidP="0063031D">
      <w:pPr>
        <w:spacing w:after="0" w:line="480" w:lineRule="auto"/>
        <w:jc w:val="both"/>
        <w:rPr>
          <w:ins w:id="989" w:author="Ari Fina Bintarti" w:date="2024-05-24T17:28:00Z"/>
          <w:rFonts w:ascii="Arial" w:hAnsi="Arial" w:cs="Arial"/>
          <w:i/>
          <w:iCs/>
        </w:rPr>
      </w:pPr>
    </w:p>
    <w:p w14:paraId="4817AE5B" w14:textId="77777777" w:rsidR="00575F55" w:rsidRDefault="00575F55" w:rsidP="0063031D">
      <w:pPr>
        <w:spacing w:after="0" w:line="480" w:lineRule="auto"/>
        <w:jc w:val="both"/>
        <w:rPr>
          <w:ins w:id="990" w:author="Ari Fina Bintarti" w:date="2024-05-24T17:28:00Z"/>
          <w:rFonts w:ascii="Arial" w:hAnsi="Arial" w:cs="Arial"/>
          <w:i/>
          <w:iCs/>
        </w:rPr>
      </w:pPr>
    </w:p>
    <w:p w14:paraId="733CAFC5" w14:textId="77777777" w:rsidR="00575F55" w:rsidRDefault="00575F55" w:rsidP="0063031D">
      <w:pPr>
        <w:spacing w:after="0" w:line="480" w:lineRule="auto"/>
        <w:jc w:val="both"/>
        <w:rPr>
          <w:ins w:id="991" w:author="Ari Fina Bintarti" w:date="2024-05-24T17:29:00Z"/>
          <w:rFonts w:ascii="Arial" w:hAnsi="Arial" w:cs="Arial"/>
          <w:i/>
          <w:iCs/>
        </w:rPr>
      </w:pPr>
    </w:p>
    <w:p w14:paraId="03A1680C" w14:textId="77777777" w:rsidR="00575F55" w:rsidRDefault="00575F55" w:rsidP="0063031D">
      <w:pPr>
        <w:spacing w:after="0" w:line="480" w:lineRule="auto"/>
        <w:jc w:val="both"/>
        <w:rPr>
          <w:ins w:id="992" w:author="Ari Fina Bintarti" w:date="2024-05-24T17:29:00Z"/>
          <w:rFonts w:ascii="Arial" w:hAnsi="Arial" w:cs="Arial"/>
          <w:i/>
          <w:iCs/>
        </w:rPr>
      </w:pPr>
    </w:p>
    <w:p w14:paraId="63103411" w14:textId="77777777" w:rsidR="00575F55" w:rsidRDefault="00575F55" w:rsidP="0063031D">
      <w:pPr>
        <w:spacing w:after="0" w:line="480" w:lineRule="auto"/>
        <w:jc w:val="both"/>
        <w:rPr>
          <w:ins w:id="993" w:author="Ari Fina Bintarti" w:date="2024-05-24T17:29:00Z"/>
          <w:rFonts w:ascii="Arial" w:hAnsi="Arial" w:cs="Arial"/>
          <w:i/>
          <w:iCs/>
        </w:rPr>
      </w:pPr>
    </w:p>
    <w:p w14:paraId="3B634912" w14:textId="77777777" w:rsidR="00575F55" w:rsidRDefault="00575F55" w:rsidP="0063031D">
      <w:pPr>
        <w:spacing w:after="0" w:line="480" w:lineRule="auto"/>
        <w:jc w:val="both"/>
        <w:rPr>
          <w:ins w:id="994" w:author="Ari Fina Bintarti" w:date="2024-05-24T17:29:00Z"/>
          <w:rFonts w:ascii="Arial" w:hAnsi="Arial" w:cs="Arial"/>
          <w:i/>
          <w:iCs/>
        </w:rPr>
      </w:pPr>
    </w:p>
    <w:p w14:paraId="2592C807" w14:textId="77777777" w:rsidR="00575F55" w:rsidRDefault="00575F55" w:rsidP="0063031D">
      <w:pPr>
        <w:spacing w:after="0" w:line="480" w:lineRule="auto"/>
        <w:jc w:val="both"/>
        <w:rPr>
          <w:ins w:id="995" w:author="Ari Fina Bintarti" w:date="2024-05-24T17:29:00Z"/>
          <w:rFonts w:ascii="Arial" w:hAnsi="Arial" w:cs="Arial"/>
          <w:i/>
          <w:iCs/>
        </w:rPr>
      </w:pPr>
    </w:p>
    <w:p w14:paraId="0D3A2642" w14:textId="77777777" w:rsidR="00575F55" w:rsidRDefault="00575F55" w:rsidP="0063031D">
      <w:pPr>
        <w:spacing w:after="0" w:line="480" w:lineRule="auto"/>
        <w:jc w:val="both"/>
        <w:rPr>
          <w:ins w:id="996" w:author="Ari Fina Bintarti" w:date="2024-05-24T17:29:00Z"/>
          <w:rFonts w:ascii="Arial" w:hAnsi="Arial" w:cs="Arial"/>
          <w:i/>
          <w:iCs/>
        </w:rPr>
      </w:pPr>
    </w:p>
    <w:p w14:paraId="4EC35719" w14:textId="4D5ACCFD" w:rsidR="00625B66" w:rsidRPr="00112B9B" w:rsidRDefault="0006153B" w:rsidP="0063031D">
      <w:pPr>
        <w:spacing w:after="0" w:line="480" w:lineRule="auto"/>
        <w:jc w:val="both"/>
        <w:rPr>
          <w:rFonts w:ascii="Arial" w:hAnsi="Arial" w:cs="Arial"/>
          <w:i/>
          <w:iCs/>
        </w:rPr>
      </w:pPr>
      <w:r w:rsidRPr="00C3170F">
        <w:rPr>
          <w:rFonts w:ascii="Arial" w:hAnsi="Arial" w:cs="Arial"/>
          <w:i/>
          <w:iCs/>
        </w:rPr>
        <w:t>Fig</w:t>
      </w:r>
      <w:ins w:id="997" w:author="Ari Fina Bintarti" w:date="2024-05-24T17:26:00Z">
        <w:r w:rsidR="00575F55">
          <w:rPr>
            <w:rFonts w:ascii="Arial" w:hAnsi="Arial" w:cs="Arial"/>
            <w:i/>
            <w:iCs/>
          </w:rPr>
          <w:t>.</w:t>
        </w:r>
      </w:ins>
      <w:del w:id="998" w:author="Ari Fina Bintarti" w:date="2024-05-24T17:26:00Z">
        <w:r w:rsidRPr="00C3170F" w:rsidDel="00575F55">
          <w:rPr>
            <w:rFonts w:ascii="Arial" w:hAnsi="Arial" w:cs="Arial"/>
            <w:i/>
            <w:iCs/>
          </w:rPr>
          <w:delText>ure</w:delText>
        </w:r>
      </w:del>
      <w:r w:rsidRPr="00C3170F">
        <w:rPr>
          <w:rFonts w:ascii="Arial" w:hAnsi="Arial" w:cs="Arial"/>
          <w:i/>
          <w:iCs/>
        </w:rPr>
        <w:t xml:space="preserve"> 3. </w:t>
      </w:r>
      <w:r w:rsidR="00092EDE" w:rsidRPr="00C3170F">
        <w:rPr>
          <w:rFonts w:ascii="Arial" w:hAnsi="Arial" w:cs="Arial"/>
          <w:i/>
          <w:iCs/>
        </w:rPr>
        <w:t xml:space="preserve">Heat map showing </w:t>
      </w:r>
      <w:r w:rsidRPr="00C3170F">
        <w:rPr>
          <w:rFonts w:ascii="Arial" w:hAnsi="Arial" w:cs="Arial"/>
          <w:i/>
          <w:iCs/>
        </w:rPr>
        <w:t xml:space="preserve">ASVs of AOB, AOA, and </w:t>
      </w:r>
      <w:r w:rsidR="00B70336" w:rsidRPr="00B70336">
        <w:rPr>
          <w:rFonts w:ascii="Arial" w:hAnsi="Arial" w:cs="Arial"/>
          <w:i/>
          <w:iCs/>
        </w:rPr>
        <w:t>c</w:t>
      </w:r>
      <w:r w:rsidRPr="00C3170F">
        <w:rPr>
          <w:rFonts w:ascii="Arial" w:hAnsi="Arial" w:cs="Arial"/>
          <w:i/>
          <w:iCs/>
        </w:rPr>
        <w:t xml:space="preserve">omammox </w:t>
      </w:r>
      <w:r w:rsidR="00092EDE" w:rsidRPr="00C3170F">
        <w:rPr>
          <w:rFonts w:ascii="Arial" w:hAnsi="Arial" w:cs="Arial"/>
          <w:i/>
          <w:iCs/>
        </w:rPr>
        <w:t>that</w:t>
      </w:r>
      <w:r w:rsidRPr="00C3170F">
        <w:rPr>
          <w:rFonts w:ascii="Arial" w:hAnsi="Arial" w:cs="Arial"/>
          <w:i/>
          <w:iCs/>
        </w:rPr>
        <w:t xml:space="preserve"> are affected by drought</w:t>
      </w:r>
      <w:r w:rsidR="00092EDE" w:rsidRPr="00C3170F">
        <w:rPr>
          <w:rFonts w:ascii="Arial" w:hAnsi="Arial" w:cs="Arial"/>
          <w:i/>
          <w:iCs/>
        </w:rPr>
        <w:t xml:space="preserve"> in bulk soil and rhizosphere as assessed by</w:t>
      </w:r>
      <w:r w:rsidRPr="00C3170F">
        <w:rPr>
          <w:rFonts w:ascii="Arial" w:hAnsi="Arial" w:cs="Arial"/>
          <w:i/>
          <w:iCs/>
        </w:rPr>
        <w:t xml:space="preserve"> differential abundance analysis</w:t>
      </w:r>
      <w:r w:rsidR="0027430B" w:rsidRPr="00C3170F">
        <w:rPr>
          <w:rFonts w:ascii="Arial" w:hAnsi="Arial" w:cs="Arial"/>
          <w:i/>
          <w:iCs/>
        </w:rPr>
        <w:t xml:space="preserve"> using generalized linear mixed models</w:t>
      </w:r>
      <w:r w:rsidR="00092EDE" w:rsidRPr="00C3170F">
        <w:rPr>
          <w:rFonts w:ascii="Arial" w:hAnsi="Arial" w:cs="Arial"/>
          <w:i/>
          <w:iCs/>
        </w:rPr>
        <w:t xml:space="preserve"> (P&lt;0.05)</w:t>
      </w:r>
      <w:r w:rsidR="008B05B8">
        <w:rPr>
          <w:rFonts w:ascii="Arial" w:hAnsi="Arial" w:cs="Arial"/>
          <w:i/>
          <w:iCs/>
        </w:rPr>
        <w:t xml:space="preserve"> (A) and the percentage of affected ASVs (B)</w:t>
      </w:r>
      <w:r w:rsidRPr="00C3170F">
        <w:rPr>
          <w:rFonts w:ascii="Arial" w:hAnsi="Arial" w:cs="Arial"/>
          <w:i/>
          <w:iCs/>
        </w:rPr>
        <w:t>.</w:t>
      </w:r>
      <w:r w:rsidR="0027430B" w:rsidRPr="00B70336">
        <w:rPr>
          <w:rFonts w:ascii="Arial" w:hAnsi="Arial" w:cs="Arial"/>
          <w:i/>
          <w:iCs/>
        </w:rPr>
        <w:t xml:space="preserve"> Taxonomic affiliations are indicated by genus (AOB) and clade (AOA and </w:t>
      </w:r>
      <w:r w:rsidR="00B70336" w:rsidRPr="00B70336">
        <w:rPr>
          <w:rFonts w:ascii="Arial" w:hAnsi="Arial" w:cs="Arial"/>
          <w:i/>
          <w:iCs/>
        </w:rPr>
        <w:t>c</w:t>
      </w:r>
      <w:r w:rsidR="0027430B" w:rsidRPr="00B70336">
        <w:rPr>
          <w:rFonts w:ascii="Arial" w:hAnsi="Arial" w:cs="Arial"/>
          <w:i/>
          <w:iCs/>
        </w:rPr>
        <w:t xml:space="preserve">omammox). </w:t>
      </w:r>
      <w:r w:rsidR="007B0A88" w:rsidRPr="00B70336">
        <w:rPr>
          <w:rFonts w:ascii="Arial" w:hAnsi="Arial" w:cs="Arial"/>
          <w:i/>
          <w:iCs/>
        </w:rPr>
        <w:t>The enriched and depleted ASVs are indicated in blue</w:t>
      </w:r>
      <w:r w:rsidR="00DF51D3" w:rsidRPr="00B70336">
        <w:rPr>
          <w:rFonts w:ascii="Arial" w:hAnsi="Arial" w:cs="Arial"/>
          <w:i/>
          <w:iCs/>
        </w:rPr>
        <w:t xml:space="preserve"> (log2-ratio&gt;0)</w:t>
      </w:r>
      <w:r w:rsidR="007B0A88" w:rsidRPr="00B70336">
        <w:rPr>
          <w:rFonts w:ascii="Arial" w:hAnsi="Arial" w:cs="Arial"/>
          <w:i/>
          <w:iCs/>
        </w:rPr>
        <w:t xml:space="preserve"> and red</w:t>
      </w:r>
      <w:r w:rsidR="00DF51D3" w:rsidRPr="00B70336">
        <w:rPr>
          <w:rFonts w:ascii="Arial" w:hAnsi="Arial" w:cs="Arial"/>
          <w:i/>
          <w:iCs/>
        </w:rPr>
        <w:t xml:space="preserve"> (log2-ratio&lt;0) </w:t>
      </w:r>
      <w:r w:rsidR="007B0A88" w:rsidRPr="00B70336">
        <w:rPr>
          <w:rFonts w:ascii="Arial" w:hAnsi="Arial" w:cs="Arial"/>
          <w:i/>
          <w:iCs/>
        </w:rPr>
        <w:t>respectively.</w:t>
      </w:r>
      <w:r w:rsidR="00DA39AA" w:rsidRPr="00B70336">
        <w:rPr>
          <w:rFonts w:ascii="Arial" w:hAnsi="Arial" w:cs="Arial"/>
          <w:i/>
          <w:iCs/>
        </w:rPr>
        <w:t xml:space="preserve"> The relative abundance of each ASV is provided in the left side of the heat map</w:t>
      </w:r>
      <w:ins w:id="999" w:author="Ari Fina Bintarti" w:date="2024-05-24T16:21:00Z">
        <w:r w:rsidR="00832082">
          <w:rPr>
            <w:rFonts w:ascii="Arial" w:hAnsi="Arial" w:cs="Arial"/>
            <w:i/>
            <w:iCs/>
          </w:rPr>
          <w:t xml:space="preserve"> (</w:t>
        </w:r>
      </w:ins>
      <w:del w:id="1000" w:author="Ari Fina Bintarti" w:date="2024-05-24T16:21:00Z">
        <w:r w:rsidR="00DA39AA" w:rsidRPr="00B70336" w:rsidDel="00832082">
          <w:rPr>
            <w:rFonts w:ascii="Arial" w:hAnsi="Arial" w:cs="Arial"/>
            <w:i/>
            <w:iCs/>
          </w:rPr>
          <w:delText>.</w:delText>
        </w:r>
      </w:del>
      <w:ins w:id="1001" w:author="Ari Fina Bintarti" w:date="2024-05-24T16:20:00Z">
        <w:r w:rsidR="00832082">
          <w:rPr>
            <w:rFonts w:ascii="Arial" w:hAnsi="Arial" w:cs="Arial"/>
            <w:i/>
            <w:iCs/>
          </w:rPr>
          <w:t>BIOD</w:t>
        </w:r>
      </w:ins>
      <w:ins w:id="1002" w:author="Ari Fina Bintarti" w:date="2024-05-24T16:21:00Z">
        <w:r w:rsidR="00832082">
          <w:rPr>
            <w:rFonts w:ascii="Arial" w:hAnsi="Arial" w:cs="Arial"/>
            <w:i/>
            <w:iCs/>
          </w:rPr>
          <w:t xml:space="preserve">= </w:t>
        </w:r>
      </w:ins>
      <w:ins w:id="1003" w:author="Ari Fina Bintarti" w:date="2024-05-24T16:20:00Z">
        <w:r w:rsidR="00832082">
          <w:rPr>
            <w:rFonts w:ascii="Arial" w:hAnsi="Arial" w:cs="Arial"/>
            <w:i/>
            <w:iCs/>
          </w:rPr>
          <w:t>BIODYN, CONF</w:t>
        </w:r>
      </w:ins>
      <w:ins w:id="1004" w:author="Ari Fina Bintarti" w:date="2024-05-24T16:21:00Z">
        <w:r w:rsidR="00832082">
          <w:rPr>
            <w:rFonts w:ascii="Arial" w:hAnsi="Arial" w:cs="Arial"/>
            <w:i/>
            <w:iCs/>
          </w:rPr>
          <w:t xml:space="preserve">= </w:t>
        </w:r>
      </w:ins>
      <w:ins w:id="1005" w:author="Ari Fina Bintarti" w:date="2024-05-24T16:20:00Z">
        <w:r w:rsidR="00832082">
          <w:rPr>
            <w:rFonts w:ascii="Arial" w:hAnsi="Arial" w:cs="Arial"/>
            <w:i/>
            <w:iCs/>
          </w:rPr>
          <w:t>CONNFYM, CONM</w:t>
        </w:r>
      </w:ins>
      <w:ins w:id="1006" w:author="Ari Fina Bintarti" w:date="2024-05-24T16:21:00Z">
        <w:r w:rsidR="00832082">
          <w:rPr>
            <w:rFonts w:ascii="Arial" w:hAnsi="Arial" w:cs="Arial"/>
            <w:i/>
            <w:iCs/>
          </w:rPr>
          <w:t xml:space="preserve">= </w:t>
        </w:r>
      </w:ins>
      <w:ins w:id="1007" w:author="Ari Fina Bintarti" w:date="2024-05-24T16:20:00Z">
        <w:r w:rsidR="00832082">
          <w:rPr>
            <w:rFonts w:ascii="Arial" w:hAnsi="Arial" w:cs="Arial"/>
            <w:i/>
            <w:iCs/>
          </w:rPr>
          <w:t>CONMIN</w:t>
        </w:r>
      </w:ins>
      <w:ins w:id="1008" w:author="Ari Fina Bintarti" w:date="2024-05-24T17:29:00Z">
        <w:r w:rsidR="00575F55">
          <w:rPr>
            <w:rFonts w:ascii="Arial" w:hAnsi="Arial" w:cs="Arial"/>
            <w:i/>
            <w:iCs/>
          </w:rPr>
          <w:t>).</w:t>
        </w:r>
      </w:ins>
    </w:p>
    <w:p w14:paraId="36F146A7" w14:textId="7EF20C06" w:rsidR="00625B66" w:rsidRPr="00B70336" w:rsidRDefault="00575F55" w:rsidP="0063031D">
      <w:pPr>
        <w:spacing w:after="0" w:line="480" w:lineRule="auto"/>
        <w:jc w:val="both"/>
        <w:rPr>
          <w:rFonts w:ascii="Arial" w:hAnsi="Arial" w:cs="Arial"/>
        </w:rPr>
      </w:pPr>
      <w:ins w:id="1009" w:author="Ari Fina Bintarti" w:date="2024-05-24T17:29:00Z">
        <w:r w:rsidRPr="00575F55">
          <w:rPr>
            <w:rFonts w:ascii="Arial" w:hAnsi="Arial" w:cs="Arial"/>
            <w:noProof/>
          </w:rPr>
          <w:lastRenderedPageBreak/>
          <w:drawing>
            <wp:anchor distT="0" distB="0" distL="114300" distR="114300" simplePos="0" relativeHeight="251661312" behindDoc="1" locked="0" layoutInCell="1" allowOverlap="1" wp14:anchorId="26C43ABE" wp14:editId="730BC4D7">
              <wp:simplePos x="0" y="0"/>
              <wp:positionH relativeFrom="column">
                <wp:posOffset>4445</wp:posOffset>
              </wp:positionH>
              <wp:positionV relativeFrom="paragraph">
                <wp:posOffset>4445</wp:posOffset>
              </wp:positionV>
              <wp:extent cx="5760720" cy="4896485"/>
              <wp:effectExtent l="0" t="0" r="5080" b="5715"/>
              <wp:wrapNone/>
              <wp:docPr id="2" name="Picture 1" descr="A chart of candlesticks and numbers&#10;&#10;Description automatically generated with medium confidence">
                <a:extLst xmlns:a="http://schemas.openxmlformats.org/drawingml/2006/main">
                  <a:ext uri="{FF2B5EF4-FFF2-40B4-BE49-F238E27FC236}">
                    <a16:creationId xmlns:a16="http://schemas.microsoft.com/office/drawing/2014/main" id="{41A14B42-9A86-20C5-5740-9C1E2015E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hart of candlesticks and numbers&#10;&#10;Description automatically generated with medium confidence">
                        <a:extLst>
                          <a:ext uri="{FF2B5EF4-FFF2-40B4-BE49-F238E27FC236}">
                            <a16:creationId xmlns:a16="http://schemas.microsoft.com/office/drawing/2014/main" id="{41A14B42-9A86-20C5-5740-9C1E2015E34A}"/>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896485"/>
                      </a:xfrm>
                      <a:prstGeom prst="rect">
                        <a:avLst/>
                      </a:prstGeom>
                    </pic:spPr>
                  </pic:pic>
                </a:graphicData>
              </a:graphic>
              <wp14:sizeRelH relativeFrom="page">
                <wp14:pctWidth>0</wp14:pctWidth>
              </wp14:sizeRelH>
              <wp14:sizeRelV relativeFrom="page">
                <wp14:pctHeight>0</wp14:pctHeight>
              </wp14:sizeRelV>
            </wp:anchor>
          </w:drawing>
        </w:r>
      </w:ins>
    </w:p>
    <w:p w14:paraId="6726AE03" w14:textId="77777777" w:rsidR="00575F55" w:rsidRDefault="00575F55" w:rsidP="0063031D">
      <w:pPr>
        <w:tabs>
          <w:tab w:val="left" w:pos="2285"/>
        </w:tabs>
        <w:spacing w:line="480" w:lineRule="auto"/>
        <w:jc w:val="both"/>
        <w:rPr>
          <w:ins w:id="1010" w:author="Ari Fina Bintarti" w:date="2024-05-24T17:29:00Z"/>
          <w:rFonts w:ascii="Arial" w:hAnsi="Arial" w:cs="Arial"/>
          <w:i/>
          <w:iCs/>
        </w:rPr>
      </w:pPr>
    </w:p>
    <w:p w14:paraId="7A36D528" w14:textId="77777777" w:rsidR="00575F55" w:rsidRDefault="00575F55" w:rsidP="0063031D">
      <w:pPr>
        <w:tabs>
          <w:tab w:val="left" w:pos="2285"/>
        </w:tabs>
        <w:spacing w:line="480" w:lineRule="auto"/>
        <w:jc w:val="both"/>
        <w:rPr>
          <w:ins w:id="1011" w:author="Ari Fina Bintarti" w:date="2024-05-24T17:29:00Z"/>
          <w:rFonts w:ascii="Arial" w:hAnsi="Arial" w:cs="Arial"/>
          <w:i/>
          <w:iCs/>
        </w:rPr>
      </w:pPr>
    </w:p>
    <w:p w14:paraId="1BCF4B2C" w14:textId="77777777" w:rsidR="00575F55" w:rsidRDefault="00575F55" w:rsidP="0063031D">
      <w:pPr>
        <w:tabs>
          <w:tab w:val="left" w:pos="2285"/>
        </w:tabs>
        <w:spacing w:line="480" w:lineRule="auto"/>
        <w:jc w:val="both"/>
        <w:rPr>
          <w:ins w:id="1012" w:author="Ari Fina Bintarti" w:date="2024-05-24T17:29:00Z"/>
          <w:rFonts w:ascii="Arial" w:hAnsi="Arial" w:cs="Arial"/>
          <w:i/>
          <w:iCs/>
        </w:rPr>
      </w:pPr>
    </w:p>
    <w:p w14:paraId="74915A49" w14:textId="77777777" w:rsidR="00575F55" w:rsidRDefault="00575F55" w:rsidP="0063031D">
      <w:pPr>
        <w:tabs>
          <w:tab w:val="left" w:pos="2285"/>
        </w:tabs>
        <w:spacing w:line="480" w:lineRule="auto"/>
        <w:jc w:val="both"/>
        <w:rPr>
          <w:ins w:id="1013" w:author="Ari Fina Bintarti" w:date="2024-05-24T17:29:00Z"/>
          <w:rFonts w:ascii="Arial" w:hAnsi="Arial" w:cs="Arial"/>
          <w:i/>
          <w:iCs/>
        </w:rPr>
      </w:pPr>
    </w:p>
    <w:p w14:paraId="2F6069E9" w14:textId="77777777" w:rsidR="00575F55" w:rsidRDefault="00575F55" w:rsidP="0063031D">
      <w:pPr>
        <w:tabs>
          <w:tab w:val="left" w:pos="2285"/>
        </w:tabs>
        <w:spacing w:line="480" w:lineRule="auto"/>
        <w:jc w:val="both"/>
        <w:rPr>
          <w:ins w:id="1014" w:author="Ari Fina Bintarti" w:date="2024-05-24T17:29:00Z"/>
          <w:rFonts w:ascii="Arial" w:hAnsi="Arial" w:cs="Arial"/>
          <w:i/>
          <w:iCs/>
        </w:rPr>
      </w:pPr>
    </w:p>
    <w:p w14:paraId="1A9F7CB9" w14:textId="77777777" w:rsidR="00575F55" w:rsidRDefault="00575F55" w:rsidP="0063031D">
      <w:pPr>
        <w:tabs>
          <w:tab w:val="left" w:pos="2285"/>
        </w:tabs>
        <w:spacing w:line="480" w:lineRule="auto"/>
        <w:jc w:val="both"/>
        <w:rPr>
          <w:ins w:id="1015" w:author="Ari Fina Bintarti" w:date="2024-05-24T17:29:00Z"/>
          <w:rFonts w:ascii="Arial" w:hAnsi="Arial" w:cs="Arial"/>
          <w:i/>
          <w:iCs/>
        </w:rPr>
      </w:pPr>
    </w:p>
    <w:p w14:paraId="733EB069" w14:textId="77777777" w:rsidR="00575F55" w:rsidRDefault="00575F55" w:rsidP="0063031D">
      <w:pPr>
        <w:tabs>
          <w:tab w:val="left" w:pos="2285"/>
        </w:tabs>
        <w:spacing w:line="480" w:lineRule="auto"/>
        <w:jc w:val="both"/>
        <w:rPr>
          <w:ins w:id="1016" w:author="Ari Fina Bintarti" w:date="2024-05-24T17:29:00Z"/>
          <w:rFonts w:ascii="Arial" w:hAnsi="Arial" w:cs="Arial"/>
          <w:i/>
          <w:iCs/>
        </w:rPr>
      </w:pPr>
    </w:p>
    <w:p w14:paraId="0F7DF671" w14:textId="77777777" w:rsidR="00575F55" w:rsidRDefault="00575F55" w:rsidP="0063031D">
      <w:pPr>
        <w:tabs>
          <w:tab w:val="left" w:pos="2285"/>
        </w:tabs>
        <w:spacing w:line="480" w:lineRule="auto"/>
        <w:jc w:val="both"/>
        <w:rPr>
          <w:ins w:id="1017" w:author="Ari Fina Bintarti" w:date="2024-05-24T17:29:00Z"/>
          <w:rFonts w:ascii="Arial" w:hAnsi="Arial" w:cs="Arial"/>
          <w:i/>
          <w:iCs/>
        </w:rPr>
      </w:pPr>
    </w:p>
    <w:p w14:paraId="7686201A" w14:textId="77777777" w:rsidR="00575F55" w:rsidRDefault="00575F55" w:rsidP="0063031D">
      <w:pPr>
        <w:tabs>
          <w:tab w:val="left" w:pos="2285"/>
        </w:tabs>
        <w:spacing w:line="480" w:lineRule="auto"/>
        <w:jc w:val="both"/>
        <w:rPr>
          <w:ins w:id="1018" w:author="Ari Fina Bintarti" w:date="2024-05-24T17:29:00Z"/>
          <w:rFonts w:ascii="Arial" w:hAnsi="Arial" w:cs="Arial"/>
          <w:i/>
          <w:iCs/>
        </w:rPr>
      </w:pPr>
    </w:p>
    <w:p w14:paraId="6C2A0EAF" w14:textId="77777777" w:rsidR="00575F55" w:rsidRDefault="00575F55" w:rsidP="0063031D">
      <w:pPr>
        <w:tabs>
          <w:tab w:val="left" w:pos="2285"/>
        </w:tabs>
        <w:spacing w:line="480" w:lineRule="auto"/>
        <w:jc w:val="both"/>
        <w:rPr>
          <w:ins w:id="1019" w:author="Ari Fina Bintarti" w:date="2024-05-24T17:29:00Z"/>
          <w:rFonts w:ascii="Arial" w:hAnsi="Arial" w:cs="Arial"/>
          <w:i/>
          <w:iCs/>
        </w:rPr>
      </w:pPr>
    </w:p>
    <w:p w14:paraId="7E001BEE" w14:textId="77777777" w:rsidR="00575F55" w:rsidRDefault="00575F55" w:rsidP="0063031D">
      <w:pPr>
        <w:tabs>
          <w:tab w:val="left" w:pos="2285"/>
        </w:tabs>
        <w:spacing w:line="480" w:lineRule="auto"/>
        <w:jc w:val="both"/>
        <w:rPr>
          <w:ins w:id="1020" w:author="Ari Fina Bintarti" w:date="2024-05-24T17:29:00Z"/>
          <w:rFonts w:ascii="Arial" w:hAnsi="Arial" w:cs="Arial"/>
          <w:i/>
          <w:iCs/>
        </w:rPr>
      </w:pPr>
    </w:p>
    <w:p w14:paraId="4732F241" w14:textId="77777777" w:rsidR="00575F55" w:rsidRDefault="00575F55" w:rsidP="0063031D">
      <w:pPr>
        <w:tabs>
          <w:tab w:val="left" w:pos="2285"/>
        </w:tabs>
        <w:spacing w:line="480" w:lineRule="auto"/>
        <w:jc w:val="both"/>
        <w:rPr>
          <w:ins w:id="1021" w:author="Ari Fina Bintarti" w:date="2024-05-24T17:29:00Z"/>
          <w:rFonts w:ascii="Arial" w:hAnsi="Arial" w:cs="Arial"/>
          <w:i/>
          <w:iCs/>
        </w:rPr>
      </w:pPr>
    </w:p>
    <w:p w14:paraId="61305613" w14:textId="5BF0FD51" w:rsidR="00B70336" w:rsidRDefault="009E6584" w:rsidP="0063031D">
      <w:pPr>
        <w:tabs>
          <w:tab w:val="left" w:pos="2285"/>
        </w:tabs>
        <w:spacing w:line="480" w:lineRule="auto"/>
        <w:jc w:val="both"/>
        <w:rPr>
          <w:rFonts w:ascii="Arial" w:hAnsi="Arial" w:cs="Arial"/>
          <w:i/>
          <w:iCs/>
          <w:color w:val="000000" w:themeColor="text1"/>
        </w:rPr>
      </w:pPr>
      <w:r w:rsidRPr="00112B9B">
        <w:rPr>
          <w:rFonts w:ascii="Arial" w:hAnsi="Arial" w:cs="Arial"/>
          <w:i/>
          <w:iCs/>
        </w:rPr>
        <w:t>Fig</w:t>
      </w:r>
      <w:ins w:id="1022" w:author="Ari Fina Bintarti" w:date="2024-05-24T17:26:00Z">
        <w:r w:rsidR="00575F55">
          <w:rPr>
            <w:rFonts w:ascii="Arial" w:hAnsi="Arial" w:cs="Arial"/>
            <w:i/>
            <w:iCs/>
          </w:rPr>
          <w:t>.</w:t>
        </w:r>
      </w:ins>
      <w:del w:id="1023" w:author="Ari Fina Bintarti" w:date="2024-05-24T17:26:00Z">
        <w:r w:rsidRPr="00112B9B" w:rsidDel="00575F55">
          <w:rPr>
            <w:rFonts w:ascii="Arial" w:hAnsi="Arial" w:cs="Arial"/>
            <w:i/>
            <w:iCs/>
          </w:rPr>
          <w:delText>ure</w:delText>
        </w:r>
      </w:del>
      <w:r w:rsidRPr="00112B9B">
        <w:rPr>
          <w:rFonts w:ascii="Arial" w:hAnsi="Arial" w:cs="Arial"/>
          <w:i/>
          <w:iCs/>
        </w:rPr>
        <w:t xml:space="preserve"> 4. </w:t>
      </w:r>
      <w:r w:rsidR="00B70336" w:rsidRPr="00112B9B">
        <w:rPr>
          <w:rFonts w:ascii="Arial" w:hAnsi="Arial" w:cs="Arial"/>
          <w:i/>
          <w:iCs/>
        </w:rPr>
        <w:t>amoA gene abunda</w:t>
      </w:r>
      <w:r w:rsidR="00B70336" w:rsidRPr="00B70336">
        <w:rPr>
          <w:rFonts w:ascii="Arial" w:hAnsi="Arial" w:cs="Arial"/>
          <w:i/>
          <w:iCs/>
        </w:rPr>
        <w:t xml:space="preserve">nce of AOB (A), AOA (B), and comammox clade A (C) and B (D) in bulk soil. </w:t>
      </w:r>
      <w:r w:rsidR="00B70336" w:rsidRPr="00B70336">
        <w:rPr>
          <w:rFonts w:ascii="Arial" w:hAnsi="Arial" w:cs="Arial"/>
          <w:i/>
          <w:iCs/>
          <w:color w:val="000000" w:themeColor="text1"/>
        </w:rPr>
        <w:t>The effect of drought (</w:t>
      </w:r>
      <w:ins w:id="1024" w:author="Ari Fina Bintarti" w:date="2024-05-24T16:21:00Z">
        <w:r w:rsidR="004B5D95">
          <w:rPr>
            <w:rFonts w:ascii="Arial" w:hAnsi="Arial" w:cs="Arial"/>
            <w:i/>
            <w:iCs/>
            <w:color w:val="000000" w:themeColor="text1"/>
          </w:rPr>
          <w:t>D</w:t>
        </w:r>
      </w:ins>
      <w:del w:id="1025" w:author="Ari Fina Bintarti" w:date="2024-05-24T16:21:00Z">
        <w:r w:rsidR="00B70336" w:rsidRPr="00B70336" w:rsidDel="004B5D95">
          <w:rPr>
            <w:rFonts w:ascii="Arial" w:hAnsi="Arial" w:cs="Arial"/>
            <w:i/>
            <w:iCs/>
            <w:color w:val="000000" w:themeColor="text1"/>
          </w:rPr>
          <w:delText>I</w:delText>
        </w:r>
      </w:del>
      <w:r w:rsidR="00B70336" w:rsidRPr="00B70336">
        <w:rPr>
          <w:rFonts w:ascii="Arial" w:hAnsi="Arial" w:cs="Arial"/>
          <w:i/>
          <w:iCs/>
          <w:color w:val="000000" w:themeColor="text1"/>
        </w:rPr>
        <w:t>), cropping system (C), and sampling date (</w:t>
      </w:r>
      <w:ins w:id="1026" w:author="Ari Fina Bintarti" w:date="2024-05-24T16:21:00Z">
        <w:r w:rsidR="004B5D95">
          <w:rPr>
            <w:rFonts w:ascii="Arial" w:hAnsi="Arial" w:cs="Arial"/>
            <w:i/>
            <w:iCs/>
            <w:color w:val="000000" w:themeColor="text1"/>
          </w:rPr>
          <w:t>T</w:t>
        </w:r>
      </w:ins>
      <w:del w:id="1027" w:author="Ari Fina Bintarti" w:date="2024-05-24T16:21:00Z">
        <w:r w:rsidR="00B70336" w:rsidRPr="00B70336" w:rsidDel="004B5D95">
          <w:rPr>
            <w:rFonts w:ascii="Arial" w:hAnsi="Arial" w:cs="Arial"/>
            <w:i/>
            <w:iCs/>
            <w:color w:val="000000" w:themeColor="text1"/>
          </w:rPr>
          <w:delText>D</w:delText>
        </w:r>
      </w:del>
      <w:r w:rsidR="00B70336" w:rsidRPr="00B70336">
        <w:rPr>
          <w:rFonts w:ascii="Arial" w:hAnsi="Arial" w:cs="Arial"/>
          <w:i/>
          <w:iCs/>
          <w:color w:val="000000" w:themeColor="text1"/>
        </w:rPr>
        <w:t xml:space="preserve">), as well as their interactions was assessed by three-way repeated measures ANOVA. </w:t>
      </w:r>
      <w:r w:rsidR="00B70336" w:rsidRPr="00B70336">
        <w:rPr>
          <w:rFonts w:ascii="Arial" w:hAnsi="Arial" w:cs="Arial"/>
          <w:i/>
          <w:iCs/>
        </w:rPr>
        <w:t xml:space="preserve">Pairwise comparison between control and drought for each sampling date within cropping </w:t>
      </w:r>
      <w:r w:rsidR="00B70336" w:rsidRPr="00B70336">
        <w:rPr>
          <w:rFonts w:ascii="Arial" w:hAnsi="Arial" w:cs="Arial"/>
          <w:i/>
          <w:iCs/>
          <w:color w:val="000000" w:themeColor="text1"/>
        </w:rPr>
        <w:t>system was assessed using the estimated marginal means with significant differences indicated by asterisks (</w:t>
      </w:r>
      <w:r w:rsidR="00B70336" w:rsidRPr="00B70336">
        <w:rPr>
          <w:rFonts w:ascii="Arial" w:hAnsi="Arial" w:cs="Arial"/>
          <w:i/>
          <w:iCs/>
          <w:color w:val="000000" w:themeColor="text1"/>
          <w:shd w:val="clear" w:color="auto" w:fill="FFFFFF"/>
        </w:rPr>
        <w:t>****</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&lt;0.0001, ***</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&lt;0.001, **</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&lt;0.01, *</w:t>
      </w:r>
      <w:r w:rsidR="00B70336" w:rsidRPr="00B70336">
        <w:rPr>
          <w:rFonts w:ascii="Arial" w:hAnsi="Arial" w:cs="Arial"/>
          <w:i/>
          <w:iCs/>
          <w:color w:val="000000" w:themeColor="text1"/>
        </w:rPr>
        <w:t>p</w:t>
      </w:r>
      <w:r w:rsidR="00B70336" w:rsidRPr="00B70336">
        <w:rPr>
          <w:rFonts w:ascii="Arial" w:hAnsi="Arial" w:cs="Arial"/>
          <w:i/>
          <w:iCs/>
          <w:color w:val="000000" w:themeColor="text1"/>
          <w:shd w:val="clear" w:color="auto" w:fill="FFFFFF"/>
        </w:rPr>
        <w:t>&lt;0.05, ns=not significant).</w:t>
      </w:r>
      <w:r w:rsidR="00B70336" w:rsidRPr="00B70336">
        <w:rPr>
          <w:rFonts w:ascii="Arial" w:hAnsi="Arial" w:cs="Arial"/>
          <w:i/>
          <w:iCs/>
          <w:color w:val="000000" w:themeColor="text1"/>
        </w:rPr>
        <w:t xml:space="preserve"> Boxplots show the median (center line), first and third quartiles (box limits), and smallest and largest values within 1.5x interquartile range (whiskers).</w:t>
      </w:r>
    </w:p>
    <w:p w14:paraId="1662F5D7" w14:textId="77777777" w:rsidR="007C3FD0" w:rsidRDefault="007C3FD0" w:rsidP="0063031D">
      <w:pPr>
        <w:tabs>
          <w:tab w:val="left" w:pos="2285"/>
        </w:tabs>
        <w:spacing w:line="480" w:lineRule="auto"/>
        <w:jc w:val="both"/>
        <w:rPr>
          <w:rFonts w:ascii="Arial" w:hAnsi="Arial" w:cs="Arial"/>
          <w:i/>
          <w:iCs/>
          <w:color w:val="000000" w:themeColor="text1"/>
        </w:rPr>
      </w:pPr>
    </w:p>
    <w:p w14:paraId="50A075FF" w14:textId="77777777" w:rsidR="00575F55" w:rsidRDefault="00575F55" w:rsidP="0063031D">
      <w:pPr>
        <w:tabs>
          <w:tab w:val="left" w:pos="2285"/>
        </w:tabs>
        <w:spacing w:line="480" w:lineRule="auto"/>
        <w:jc w:val="both"/>
        <w:rPr>
          <w:ins w:id="1028" w:author="Ari Fina Bintarti" w:date="2024-05-24T17:29:00Z"/>
          <w:rFonts w:ascii="Arial" w:hAnsi="Arial" w:cs="Arial"/>
          <w:i/>
          <w:iCs/>
          <w:color w:val="000000" w:themeColor="text1"/>
        </w:rPr>
      </w:pPr>
    </w:p>
    <w:p w14:paraId="12CD7A2D" w14:textId="103661AA" w:rsidR="00575F55" w:rsidRDefault="00575F55" w:rsidP="0063031D">
      <w:pPr>
        <w:tabs>
          <w:tab w:val="left" w:pos="2285"/>
        </w:tabs>
        <w:spacing w:line="480" w:lineRule="auto"/>
        <w:jc w:val="both"/>
        <w:rPr>
          <w:ins w:id="1029" w:author="Ari Fina Bintarti" w:date="2024-05-24T17:29:00Z"/>
          <w:rFonts w:ascii="Arial" w:hAnsi="Arial" w:cs="Arial"/>
          <w:i/>
          <w:iCs/>
          <w:color w:val="000000" w:themeColor="text1"/>
        </w:rPr>
      </w:pPr>
      <w:ins w:id="1030" w:author="Ari Fina Bintarti" w:date="2024-05-24T17:30:00Z">
        <w:r w:rsidRPr="00575F55">
          <w:rPr>
            <w:rFonts w:ascii="Arial" w:hAnsi="Arial" w:cs="Arial"/>
            <w:i/>
            <w:iCs/>
            <w:noProof/>
            <w:color w:val="000000" w:themeColor="text1"/>
          </w:rPr>
          <w:lastRenderedPageBreak/>
          <w:drawing>
            <wp:anchor distT="0" distB="0" distL="114300" distR="114300" simplePos="0" relativeHeight="251662336" behindDoc="1" locked="0" layoutInCell="1" allowOverlap="1" wp14:anchorId="114D66F1" wp14:editId="012BA8C4">
              <wp:simplePos x="0" y="0"/>
              <wp:positionH relativeFrom="column">
                <wp:posOffset>4445</wp:posOffset>
              </wp:positionH>
              <wp:positionV relativeFrom="paragraph">
                <wp:posOffset>4445</wp:posOffset>
              </wp:positionV>
              <wp:extent cx="5649381" cy="6858000"/>
              <wp:effectExtent l="0" t="0" r="2540" b="0"/>
              <wp:wrapNone/>
              <wp:docPr id="3" name="Picture 2" descr="A diagram of a drought&#10;&#10;Description automatically generated with medium confidence">
                <a:extLst xmlns:a="http://schemas.openxmlformats.org/drawingml/2006/main">
                  <a:ext uri="{FF2B5EF4-FFF2-40B4-BE49-F238E27FC236}">
                    <a16:creationId xmlns:a16="http://schemas.microsoft.com/office/drawing/2014/main" id="{AAFCBE56-8A60-5166-48D5-55C8A901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rought&#10;&#10;Description automatically generated with medium confidence">
                        <a:extLst>
                          <a:ext uri="{FF2B5EF4-FFF2-40B4-BE49-F238E27FC236}">
                            <a16:creationId xmlns:a16="http://schemas.microsoft.com/office/drawing/2014/main" id="{AAFCBE56-8A60-5166-48D5-55C8A901EF44}"/>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9381" cy="6858000"/>
                      </a:xfrm>
                      <a:prstGeom prst="rect">
                        <a:avLst/>
                      </a:prstGeom>
                    </pic:spPr>
                  </pic:pic>
                </a:graphicData>
              </a:graphic>
              <wp14:sizeRelH relativeFrom="page">
                <wp14:pctWidth>0</wp14:pctWidth>
              </wp14:sizeRelH>
              <wp14:sizeRelV relativeFrom="page">
                <wp14:pctHeight>0</wp14:pctHeight>
              </wp14:sizeRelV>
            </wp:anchor>
          </w:drawing>
        </w:r>
      </w:ins>
    </w:p>
    <w:p w14:paraId="23A03F83" w14:textId="77777777" w:rsidR="00575F55" w:rsidRDefault="00575F55" w:rsidP="0063031D">
      <w:pPr>
        <w:tabs>
          <w:tab w:val="left" w:pos="2285"/>
        </w:tabs>
        <w:spacing w:line="480" w:lineRule="auto"/>
        <w:jc w:val="both"/>
        <w:rPr>
          <w:ins w:id="1031" w:author="Ari Fina Bintarti" w:date="2024-05-24T17:29:00Z"/>
          <w:rFonts w:ascii="Arial" w:hAnsi="Arial" w:cs="Arial"/>
          <w:i/>
          <w:iCs/>
          <w:color w:val="000000" w:themeColor="text1"/>
        </w:rPr>
      </w:pPr>
    </w:p>
    <w:p w14:paraId="7423E8C1" w14:textId="77777777" w:rsidR="00575F55" w:rsidRDefault="00575F55" w:rsidP="0063031D">
      <w:pPr>
        <w:tabs>
          <w:tab w:val="left" w:pos="2285"/>
        </w:tabs>
        <w:spacing w:line="480" w:lineRule="auto"/>
        <w:jc w:val="both"/>
        <w:rPr>
          <w:ins w:id="1032" w:author="Ari Fina Bintarti" w:date="2024-05-24T17:29:00Z"/>
          <w:rFonts w:ascii="Arial" w:hAnsi="Arial" w:cs="Arial"/>
          <w:i/>
          <w:iCs/>
          <w:color w:val="000000" w:themeColor="text1"/>
        </w:rPr>
      </w:pPr>
    </w:p>
    <w:p w14:paraId="51E57F3A" w14:textId="77777777" w:rsidR="00575F55" w:rsidRDefault="00575F55" w:rsidP="0063031D">
      <w:pPr>
        <w:tabs>
          <w:tab w:val="left" w:pos="2285"/>
        </w:tabs>
        <w:spacing w:line="480" w:lineRule="auto"/>
        <w:jc w:val="both"/>
        <w:rPr>
          <w:ins w:id="1033" w:author="Ari Fina Bintarti" w:date="2024-05-24T17:30:00Z"/>
          <w:rFonts w:ascii="Arial" w:hAnsi="Arial" w:cs="Arial"/>
          <w:i/>
          <w:iCs/>
          <w:color w:val="000000" w:themeColor="text1"/>
        </w:rPr>
      </w:pPr>
    </w:p>
    <w:p w14:paraId="1877EDBD" w14:textId="77777777" w:rsidR="00575F55" w:rsidRDefault="00575F55" w:rsidP="0063031D">
      <w:pPr>
        <w:tabs>
          <w:tab w:val="left" w:pos="2285"/>
        </w:tabs>
        <w:spacing w:line="480" w:lineRule="auto"/>
        <w:jc w:val="both"/>
        <w:rPr>
          <w:ins w:id="1034" w:author="Ari Fina Bintarti" w:date="2024-05-24T17:30:00Z"/>
          <w:rFonts w:ascii="Arial" w:hAnsi="Arial" w:cs="Arial"/>
          <w:i/>
          <w:iCs/>
          <w:color w:val="000000" w:themeColor="text1"/>
        </w:rPr>
      </w:pPr>
    </w:p>
    <w:p w14:paraId="05513B19" w14:textId="77777777" w:rsidR="00575F55" w:rsidRDefault="00575F55" w:rsidP="0063031D">
      <w:pPr>
        <w:tabs>
          <w:tab w:val="left" w:pos="2285"/>
        </w:tabs>
        <w:spacing w:line="480" w:lineRule="auto"/>
        <w:jc w:val="both"/>
        <w:rPr>
          <w:ins w:id="1035" w:author="Ari Fina Bintarti" w:date="2024-05-24T17:30:00Z"/>
          <w:rFonts w:ascii="Arial" w:hAnsi="Arial" w:cs="Arial"/>
          <w:i/>
          <w:iCs/>
          <w:color w:val="000000" w:themeColor="text1"/>
        </w:rPr>
      </w:pPr>
    </w:p>
    <w:p w14:paraId="424190ED" w14:textId="77777777" w:rsidR="00575F55" w:rsidRDefault="00575F55" w:rsidP="0063031D">
      <w:pPr>
        <w:tabs>
          <w:tab w:val="left" w:pos="2285"/>
        </w:tabs>
        <w:spacing w:line="480" w:lineRule="auto"/>
        <w:jc w:val="both"/>
        <w:rPr>
          <w:ins w:id="1036" w:author="Ari Fina Bintarti" w:date="2024-05-24T17:30:00Z"/>
          <w:rFonts w:ascii="Arial" w:hAnsi="Arial" w:cs="Arial"/>
          <w:i/>
          <w:iCs/>
          <w:color w:val="000000" w:themeColor="text1"/>
        </w:rPr>
      </w:pPr>
    </w:p>
    <w:p w14:paraId="68831C31" w14:textId="77777777" w:rsidR="00575F55" w:rsidRDefault="00575F55" w:rsidP="0063031D">
      <w:pPr>
        <w:tabs>
          <w:tab w:val="left" w:pos="2285"/>
        </w:tabs>
        <w:spacing w:line="480" w:lineRule="auto"/>
        <w:jc w:val="both"/>
        <w:rPr>
          <w:ins w:id="1037" w:author="Ari Fina Bintarti" w:date="2024-05-24T17:30:00Z"/>
          <w:rFonts w:ascii="Arial" w:hAnsi="Arial" w:cs="Arial"/>
          <w:i/>
          <w:iCs/>
          <w:color w:val="000000" w:themeColor="text1"/>
        </w:rPr>
      </w:pPr>
    </w:p>
    <w:p w14:paraId="1AEB9598" w14:textId="77777777" w:rsidR="00575F55" w:rsidRDefault="00575F55" w:rsidP="0063031D">
      <w:pPr>
        <w:tabs>
          <w:tab w:val="left" w:pos="2285"/>
        </w:tabs>
        <w:spacing w:line="480" w:lineRule="auto"/>
        <w:jc w:val="both"/>
        <w:rPr>
          <w:ins w:id="1038" w:author="Ari Fina Bintarti" w:date="2024-05-24T17:30:00Z"/>
          <w:rFonts w:ascii="Arial" w:hAnsi="Arial" w:cs="Arial"/>
          <w:i/>
          <w:iCs/>
          <w:color w:val="000000" w:themeColor="text1"/>
        </w:rPr>
      </w:pPr>
    </w:p>
    <w:p w14:paraId="15EECDCF" w14:textId="77777777" w:rsidR="00575F55" w:rsidRDefault="00575F55" w:rsidP="0063031D">
      <w:pPr>
        <w:tabs>
          <w:tab w:val="left" w:pos="2285"/>
        </w:tabs>
        <w:spacing w:line="480" w:lineRule="auto"/>
        <w:jc w:val="both"/>
        <w:rPr>
          <w:ins w:id="1039" w:author="Ari Fina Bintarti" w:date="2024-05-24T17:30:00Z"/>
          <w:rFonts w:ascii="Arial" w:hAnsi="Arial" w:cs="Arial"/>
          <w:i/>
          <w:iCs/>
          <w:color w:val="000000" w:themeColor="text1"/>
        </w:rPr>
      </w:pPr>
    </w:p>
    <w:p w14:paraId="2FEF7924" w14:textId="77777777" w:rsidR="00575F55" w:rsidRDefault="00575F55" w:rsidP="0063031D">
      <w:pPr>
        <w:tabs>
          <w:tab w:val="left" w:pos="2285"/>
        </w:tabs>
        <w:spacing w:line="480" w:lineRule="auto"/>
        <w:jc w:val="both"/>
        <w:rPr>
          <w:ins w:id="1040" w:author="Ari Fina Bintarti" w:date="2024-05-24T17:30:00Z"/>
          <w:rFonts w:ascii="Arial" w:hAnsi="Arial" w:cs="Arial"/>
          <w:i/>
          <w:iCs/>
          <w:color w:val="000000" w:themeColor="text1"/>
        </w:rPr>
      </w:pPr>
    </w:p>
    <w:p w14:paraId="11948B3E" w14:textId="77777777" w:rsidR="00575F55" w:rsidRDefault="00575F55" w:rsidP="0063031D">
      <w:pPr>
        <w:tabs>
          <w:tab w:val="left" w:pos="2285"/>
        </w:tabs>
        <w:spacing w:line="480" w:lineRule="auto"/>
        <w:jc w:val="both"/>
        <w:rPr>
          <w:ins w:id="1041" w:author="Ari Fina Bintarti" w:date="2024-05-24T17:30:00Z"/>
          <w:rFonts w:ascii="Arial" w:hAnsi="Arial" w:cs="Arial"/>
          <w:i/>
          <w:iCs/>
          <w:color w:val="000000" w:themeColor="text1"/>
        </w:rPr>
      </w:pPr>
    </w:p>
    <w:p w14:paraId="4CEF9B19" w14:textId="77777777" w:rsidR="00575F55" w:rsidRDefault="00575F55" w:rsidP="0063031D">
      <w:pPr>
        <w:tabs>
          <w:tab w:val="left" w:pos="2285"/>
        </w:tabs>
        <w:spacing w:line="480" w:lineRule="auto"/>
        <w:jc w:val="both"/>
        <w:rPr>
          <w:ins w:id="1042" w:author="Ari Fina Bintarti" w:date="2024-05-24T17:30:00Z"/>
          <w:rFonts w:ascii="Arial" w:hAnsi="Arial" w:cs="Arial"/>
          <w:i/>
          <w:iCs/>
          <w:color w:val="000000" w:themeColor="text1"/>
        </w:rPr>
      </w:pPr>
    </w:p>
    <w:p w14:paraId="0FD5FF06" w14:textId="77777777" w:rsidR="00575F55" w:rsidRDefault="00575F55" w:rsidP="0063031D">
      <w:pPr>
        <w:tabs>
          <w:tab w:val="left" w:pos="2285"/>
        </w:tabs>
        <w:spacing w:line="480" w:lineRule="auto"/>
        <w:jc w:val="both"/>
        <w:rPr>
          <w:ins w:id="1043" w:author="Ari Fina Bintarti" w:date="2024-05-24T17:30:00Z"/>
          <w:rFonts w:ascii="Arial" w:hAnsi="Arial" w:cs="Arial"/>
          <w:i/>
          <w:iCs/>
          <w:color w:val="000000" w:themeColor="text1"/>
        </w:rPr>
      </w:pPr>
    </w:p>
    <w:p w14:paraId="65DD3454" w14:textId="77777777" w:rsidR="00575F55" w:rsidRDefault="00575F55" w:rsidP="0063031D">
      <w:pPr>
        <w:tabs>
          <w:tab w:val="left" w:pos="2285"/>
        </w:tabs>
        <w:spacing w:line="480" w:lineRule="auto"/>
        <w:jc w:val="both"/>
        <w:rPr>
          <w:ins w:id="1044" w:author="Ari Fina Bintarti" w:date="2024-05-24T17:30:00Z"/>
          <w:rFonts w:ascii="Arial" w:hAnsi="Arial" w:cs="Arial"/>
          <w:i/>
          <w:iCs/>
          <w:color w:val="000000" w:themeColor="text1"/>
        </w:rPr>
      </w:pPr>
    </w:p>
    <w:p w14:paraId="1D9B493B" w14:textId="77777777" w:rsidR="00575F55" w:rsidRDefault="00575F55" w:rsidP="0063031D">
      <w:pPr>
        <w:tabs>
          <w:tab w:val="left" w:pos="2285"/>
        </w:tabs>
        <w:spacing w:line="480" w:lineRule="auto"/>
        <w:jc w:val="both"/>
        <w:rPr>
          <w:ins w:id="1045" w:author="Ari Fina Bintarti" w:date="2024-05-24T17:30:00Z"/>
          <w:rFonts w:ascii="Arial" w:hAnsi="Arial" w:cs="Arial"/>
          <w:i/>
          <w:iCs/>
          <w:color w:val="000000" w:themeColor="text1"/>
        </w:rPr>
      </w:pPr>
    </w:p>
    <w:p w14:paraId="13781DE0" w14:textId="77777777" w:rsidR="00575F55" w:rsidRDefault="00575F55" w:rsidP="0063031D">
      <w:pPr>
        <w:tabs>
          <w:tab w:val="left" w:pos="2285"/>
        </w:tabs>
        <w:spacing w:line="480" w:lineRule="auto"/>
        <w:jc w:val="both"/>
        <w:rPr>
          <w:ins w:id="1046" w:author="Ari Fina Bintarti" w:date="2024-05-24T17:30:00Z"/>
          <w:rFonts w:ascii="Arial" w:hAnsi="Arial" w:cs="Arial"/>
          <w:i/>
          <w:iCs/>
          <w:color w:val="000000" w:themeColor="text1"/>
        </w:rPr>
      </w:pPr>
    </w:p>
    <w:p w14:paraId="6D7DF1E6" w14:textId="31793F24" w:rsidR="007C3FD0" w:rsidRPr="004A7D3B" w:rsidRDefault="007C3FD0" w:rsidP="0063031D">
      <w:pPr>
        <w:tabs>
          <w:tab w:val="left" w:pos="2285"/>
        </w:tabs>
        <w:spacing w:line="480" w:lineRule="auto"/>
        <w:jc w:val="both"/>
        <w:rPr>
          <w:rFonts w:ascii="Arial" w:hAnsi="Arial" w:cs="Arial"/>
          <w:i/>
          <w:iCs/>
          <w:color w:val="000000" w:themeColor="text1"/>
        </w:rPr>
      </w:pPr>
      <w:r>
        <w:rPr>
          <w:rFonts w:ascii="Arial" w:hAnsi="Arial" w:cs="Arial"/>
          <w:i/>
          <w:iCs/>
          <w:color w:val="000000" w:themeColor="text1"/>
        </w:rPr>
        <w:t>Fig</w:t>
      </w:r>
      <w:ins w:id="1047" w:author="Ari Fina Bintarti" w:date="2024-05-24T17:26:00Z">
        <w:r w:rsidR="00575F55">
          <w:rPr>
            <w:rFonts w:ascii="Arial" w:hAnsi="Arial" w:cs="Arial"/>
            <w:i/>
            <w:iCs/>
            <w:color w:val="000000" w:themeColor="text1"/>
          </w:rPr>
          <w:t>.</w:t>
        </w:r>
      </w:ins>
      <w:del w:id="1048" w:author="Ari Fina Bintarti" w:date="2024-05-24T17:26:00Z">
        <w:r w:rsidDel="00575F55">
          <w:rPr>
            <w:rFonts w:ascii="Arial" w:hAnsi="Arial" w:cs="Arial"/>
            <w:i/>
            <w:iCs/>
            <w:color w:val="000000" w:themeColor="text1"/>
          </w:rPr>
          <w:delText>ure</w:delText>
        </w:r>
      </w:del>
      <w:r>
        <w:rPr>
          <w:rFonts w:ascii="Arial" w:hAnsi="Arial" w:cs="Arial"/>
          <w:i/>
          <w:iCs/>
          <w:color w:val="000000" w:themeColor="text1"/>
        </w:rPr>
        <w:t xml:space="preserve"> 5. Mantel</w:t>
      </w:r>
      <w:r w:rsidR="00511EBC">
        <w:rPr>
          <w:rFonts w:ascii="Arial" w:hAnsi="Arial" w:cs="Arial"/>
          <w:i/>
          <w:iCs/>
          <w:color w:val="000000" w:themeColor="text1"/>
        </w:rPr>
        <w:t>’s</w:t>
      </w:r>
      <w:r>
        <w:rPr>
          <w:rFonts w:ascii="Arial" w:hAnsi="Arial" w:cs="Arial"/>
          <w:i/>
          <w:iCs/>
          <w:color w:val="000000" w:themeColor="text1"/>
        </w:rPr>
        <w:t xml:space="preserve"> test</w:t>
      </w:r>
      <w:r w:rsidR="00511EBC">
        <w:rPr>
          <w:rFonts w:ascii="Arial" w:hAnsi="Arial" w:cs="Arial"/>
          <w:i/>
          <w:iCs/>
          <w:color w:val="000000" w:themeColor="text1"/>
        </w:rPr>
        <w:t xml:space="preserve"> </w:t>
      </w:r>
      <w:r>
        <w:rPr>
          <w:rFonts w:ascii="Arial" w:hAnsi="Arial" w:cs="Arial"/>
          <w:i/>
          <w:iCs/>
          <w:color w:val="000000" w:themeColor="text1"/>
        </w:rPr>
        <w:t>for the correlation analysis between ammonia-oxidizing community beta diversity (Bray-Curtis distance) with mineral N pools (NH4</w:t>
      </w:r>
      <w:r w:rsidRPr="00112B9B">
        <w:rPr>
          <w:rFonts w:ascii="Arial" w:hAnsi="Arial" w:cs="Arial"/>
          <w:i/>
          <w:iCs/>
          <w:color w:val="000000" w:themeColor="text1"/>
          <w:vertAlign w:val="superscript"/>
        </w:rPr>
        <w:t>+</w:t>
      </w:r>
      <w:r>
        <w:rPr>
          <w:rFonts w:ascii="Arial" w:hAnsi="Arial" w:cs="Arial"/>
          <w:i/>
          <w:iCs/>
          <w:color w:val="000000" w:themeColor="text1"/>
        </w:rPr>
        <w:t>, NO3</w:t>
      </w:r>
      <w:r w:rsidRPr="00112B9B">
        <w:rPr>
          <w:rFonts w:ascii="Arial" w:hAnsi="Arial" w:cs="Arial"/>
          <w:i/>
          <w:iCs/>
          <w:color w:val="000000" w:themeColor="text1"/>
          <w:vertAlign w:val="superscript"/>
        </w:rPr>
        <w:t>-</w:t>
      </w:r>
      <w:r>
        <w:rPr>
          <w:rFonts w:ascii="Arial" w:hAnsi="Arial" w:cs="Arial"/>
          <w:i/>
          <w:iCs/>
          <w:color w:val="000000" w:themeColor="text1"/>
        </w:rPr>
        <w:t>) and other soil properties, as well as the community alpha diversity and abundance in control (A) and drought (B).</w:t>
      </w:r>
      <w:r w:rsidR="00511EBC">
        <w:rPr>
          <w:rFonts w:ascii="Arial" w:hAnsi="Arial" w:cs="Arial"/>
          <w:i/>
          <w:iCs/>
          <w:color w:val="000000" w:themeColor="text1"/>
        </w:rPr>
        <w:t xml:space="preserve"> </w:t>
      </w:r>
      <w:r w:rsidR="00511EBC" w:rsidRPr="00511EBC">
        <w:rPr>
          <w:rFonts w:ascii="Arial" w:hAnsi="Arial" w:cs="Arial"/>
          <w:i/>
          <w:iCs/>
          <w:color w:val="000000" w:themeColor="text1"/>
        </w:rPr>
        <w:t xml:space="preserve">The width </w:t>
      </w:r>
      <w:r w:rsidR="00511EBC">
        <w:rPr>
          <w:rFonts w:ascii="Arial" w:hAnsi="Arial" w:cs="Arial"/>
          <w:i/>
          <w:iCs/>
          <w:color w:val="000000" w:themeColor="text1"/>
        </w:rPr>
        <w:t xml:space="preserve">and color </w:t>
      </w:r>
      <w:r w:rsidR="00511EBC" w:rsidRPr="00511EBC">
        <w:rPr>
          <w:rFonts w:ascii="Arial" w:hAnsi="Arial" w:cs="Arial"/>
          <w:i/>
          <w:iCs/>
          <w:color w:val="000000" w:themeColor="text1"/>
        </w:rPr>
        <w:t>of the edges represents the Mantel</w:t>
      </w:r>
      <w:r w:rsidR="00511EBC">
        <w:rPr>
          <w:rFonts w:ascii="Arial" w:hAnsi="Arial" w:cs="Arial"/>
          <w:i/>
          <w:iCs/>
          <w:color w:val="000000" w:themeColor="text1"/>
        </w:rPr>
        <w:t>’s R and P value, respectively.</w:t>
      </w:r>
      <w:r w:rsidR="0018716A">
        <w:rPr>
          <w:rFonts w:ascii="Arial" w:hAnsi="Arial" w:cs="Arial"/>
          <w:i/>
          <w:iCs/>
          <w:color w:val="000000" w:themeColor="text1"/>
        </w:rPr>
        <w:t xml:space="preserve"> Thicker edge indicates stronger relationship.</w:t>
      </w:r>
      <w:r w:rsidR="00511EBC">
        <w:rPr>
          <w:rFonts w:ascii="Arial" w:hAnsi="Arial" w:cs="Arial"/>
          <w:i/>
          <w:iCs/>
          <w:color w:val="000000" w:themeColor="text1"/>
        </w:rPr>
        <w:t xml:space="preserve"> Spearman correlation coefficients</w:t>
      </w:r>
      <w:r w:rsidR="0018716A">
        <w:rPr>
          <w:rFonts w:ascii="Arial" w:hAnsi="Arial" w:cs="Arial"/>
          <w:i/>
          <w:iCs/>
          <w:color w:val="000000" w:themeColor="text1"/>
        </w:rPr>
        <w:t xml:space="preserve"> among variables</w:t>
      </w:r>
      <w:r w:rsidR="00511EBC">
        <w:rPr>
          <w:rFonts w:ascii="Arial" w:hAnsi="Arial" w:cs="Arial"/>
          <w:i/>
          <w:iCs/>
          <w:color w:val="000000" w:themeColor="text1"/>
        </w:rPr>
        <w:t xml:space="preserve"> are </w:t>
      </w:r>
      <w:r w:rsidR="00511EBC">
        <w:rPr>
          <w:rFonts w:ascii="Arial" w:hAnsi="Arial" w:cs="Arial"/>
          <w:i/>
          <w:iCs/>
          <w:color w:val="000000" w:themeColor="text1"/>
        </w:rPr>
        <w:lastRenderedPageBreak/>
        <w:t>indicated by the area of the square with blue and red colors indicate positive and negative correlation, respectively. S</w:t>
      </w:r>
      <w:r w:rsidR="00511EBC" w:rsidRPr="00B70336">
        <w:rPr>
          <w:rFonts w:ascii="Arial" w:hAnsi="Arial" w:cs="Arial"/>
          <w:i/>
          <w:iCs/>
          <w:color w:val="000000" w:themeColor="text1"/>
        </w:rPr>
        <w:t>ignificant</w:t>
      </w:r>
      <w:r w:rsidR="00511EBC">
        <w:rPr>
          <w:rFonts w:ascii="Arial" w:hAnsi="Arial" w:cs="Arial"/>
          <w:i/>
          <w:iCs/>
          <w:color w:val="000000" w:themeColor="text1"/>
        </w:rPr>
        <w:t xml:space="preserve"> correlation</w:t>
      </w:r>
      <w:r w:rsidR="00511EBC" w:rsidRPr="00B70336">
        <w:rPr>
          <w:rFonts w:ascii="Arial" w:hAnsi="Arial" w:cs="Arial"/>
          <w:i/>
          <w:iCs/>
          <w:color w:val="000000" w:themeColor="text1"/>
        </w:rPr>
        <w:t xml:space="preserve"> indicated by asterisks (</w:t>
      </w:r>
      <w:r w:rsidR="00511EBC" w:rsidRPr="00B70336">
        <w:rPr>
          <w:rFonts w:ascii="Arial" w:hAnsi="Arial" w:cs="Arial"/>
          <w:i/>
          <w:iCs/>
          <w:color w:val="000000" w:themeColor="text1"/>
          <w:shd w:val="clear" w:color="auto" w:fill="FFFFFF"/>
        </w:rPr>
        <w:t>***</w:t>
      </w:r>
      <w:r w:rsidR="00511EBC" w:rsidRPr="00B70336">
        <w:rPr>
          <w:rFonts w:ascii="Arial" w:hAnsi="Arial" w:cs="Arial"/>
          <w:i/>
          <w:iCs/>
          <w:color w:val="000000" w:themeColor="text1"/>
        </w:rPr>
        <w:t>p</w:t>
      </w:r>
      <w:r w:rsidR="00511EBC" w:rsidRPr="00B70336">
        <w:rPr>
          <w:rFonts w:ascii="Arial" w:hAnsi="Arial" w:cs="Arial"/>
          <w:i/>
          <w:iCs/>
          <w:color w:val="000000" w:themeColor="text1"/>
          <w:shd w:val="clear" w:color="auto" w:fill="FFFFFF"/>
        </w:rPr>
        <w:t>&lt;0.001, **</w:t>
      </w:r>
      <w:r w:rsidR="00511EBC" w:rsidRPr="00B70336">
        <w:rPr>
          <w:rFonts w:ascii="Arial" w:hAnsi="Arial" w:cs="Arial"/>
          <w:i/>
          <w:iCs/>
          <w:color w:val="000000" w:themeColor="text1"/>
        </w:rPr>
        <w:t>p</w:t>
      </w:r>
      <w:r w:rsidR="00511EBC" w:rsidRPr="00B70336">
        <w:rPr>
          <w:rFonts w:ascii="Arial" w:hAnsi="Arial" w:cs="Arial"/>
          <w:i/>
          <w:iCs/>
          <w:color w:val="000000" w:themeColor="text1"/>
          <w:shd w:val="clear" w:color="auto" w:fill="FFFFFF"/>
        </w:rPr>
        <w:t>&lt;0.01, *</w:t>
      </w:r>
      <w:r w:rsidR="00511EBC" w:rsidRPr="00B70336">
        <w:rPr>
          <w:rFonts w:ascii="Arial" w:hAnsi="Arial" w:cs="Arial"/>
          <w:i/>
          <w:iCs/>
          <w:color w:val="000000" w:themeColor="text1"/>
        </w:rPr>
        <w:t>p</w:t>
      </w:r>
      <w:r w:rsidR="00511EBC" w:rsidRPr="00B70336">
        <w:rPr>
          <w:rFonts w:ascii="Arial" w:hAnsi="Arial" w:cs="Arial"/>
          <w:i/>
          <w:iCs/>
          <w:color w:val="000000" w:themeColor="text1"/>
          <w:shd w:val="clear" w:color="auto" w:fill="FFFFFF"/>
        </w:rPr>
        <w:t>&lt;0.05)</w:t>
      </w:r>
    </w:p>
    <w:p w14:paraId="13B5F89F" w14:textId="77777777" w:rsidR="00625B66" w:rsidRPr="00112B9B" w:rsidRDefault="00625B66" w:rsidP="0063031D">
      <w:pPr>
        <w:spacing w:after="0" w:line="480" w:lineRule="auto"/>
        <w:jc w:val="both"/>
        <w:rPr>
          <w:rFonts w:ascii="Arial" w:hAnsi="Arial" w:cs="Arial"/>
          <w:i/>
          <w:iCs/>
        </w:rPr>
      </w:pPr>
    </w:p>
    <w:p w14:paraId="470FAD2D" w14:textId="77777777" w:rsidR="007C2534" w:rsidRPr="00157A05" w:rsidRDefault="007C2534" w:rsidP="0063031D">
      <w:pPr>
        <w:spacing w:after="0" w:line="480" w:lineRule="auto"/>
        <w:jc w:val="both"/>
        <w:rPr>
          <w:rFonts w:ascii="Arial" w:hAnsi="Arial" w:cs="Arial"/>
        </w:rPr>
      </w:pPr>
    </w:p>
    <w:p w14:paraId="3F7360C7" w14:textId="77777777" w:rsidR="007C2534" w:rsidRPr="00157A05" w:rsidRDefault="007C2534" w:rsidP="0063031D">
      <w:pPr>
        <w:spacing w:after="0" w:line="480" w:lineRule="auto"/>
        <w:jc w:val="both"/>
        <w:rPr>
          <w:rFonts w:ascii="Arial" w:hAnsi="Arial" w:cs="Arial"/>
        </w:rPr>
      </w:pPr>
    </w:p>
    <w:p w14:paraId="48548C6E" w14:textId="77777777" w:rsidR="007C2534" w:rsidRPr="00157A05" w:rsidRDefault="007C2534" w:rsidP="0063031D">
      <w:pPr>
        <w:spacing w:after="0" w:line="480" w:lineRule="auto"/>
        <w:jc w:val="both"/>
        <w:rPr>
          <w:rFonts w:ascii="Arial" w:hAnsi="Arial" w:cs="Arial"/>
        </w:rPr>
      </w:pPr>
    </w:p>
    <w:p w14:paraId="6E9C4581" w14:textId="77777777" w:rsidR="007C2534" w:rsidRPr="00157A05" w:rsidRDefault="007C2534" w:rsidP="0063031D">
      <w:pPr>
        <w:spacing w:after="0" w:line="480" w:lineRule="auto"/>
        <w:jc w:val="both"/>
        <w:rPr>
          <w:rFonts w:ascii="Arial" w:hAnsi="Arial" w:cs="Arial"/>
        </w:rPr>
      </w:pPr>
    </w:p>
    <w:p w14:paraId="7C235521" w14:textId="77777777" w:rsidR="007C2534" w:rsidRPr="00157A05" w:rsidRDefault="007C2534" w:rsidP="0063031D">
      <w:pPr>
        <w:spacing w:after="0" w:line="480" w:lineRule="auto"/>
        <w:jc w:val="both"/>
        <w:rPr>
          <w:rFonts w:ascii="Arial" w:hAnsi="Arial" w:cs="Arial"/>
        </w:rPr>
      </w:pPr>
    </w:p>
    <w:p w14:paraId="7285C926" w14:textId="77777777" w:rsidR="00CA526F" w:rsidRPr="00157A05" w:rsidRDefault="00CA526F" w:rsidP="0063031D">
      <w:pPr>
        <w:spacing w:after="0" w:line="480" w:lineRule="auto"/>
        <w:jc w:val="both"/>
        <w:rPr>
          <w:rFonts w:ascii="Arial" w:hAnsi="Arial" w:cs="Arial"/>
        </w:rPr>
      </w:pPr>
    </w:p>
    <w:p w14:paraId="1182A1E1" w14:textId="77777777" w:rsidR="00CA526F" w:rsidRPr="00157A05" w:rsidRDefault="00CA526F" w:rsidP="0063031D">
      <w:pPr>
        <w:spacing w:after="0" w:line="480" w:lineRule="auto"/>
        <w:jc w:val="both"/>
        <w:rPr>
          <w:rFonts w:ascii="Arial" w:hAnsi="Arial" w:cs="Arial"/>
        </w:rPr>
      </w:pPr>
    </w:p>
    <w:p w14:paraId="5B88FDF1" w14:textId="77777777" w:rsidR="00CA526F" w:rsidRPr="00157A05" w:rsidRDefault="00CA526F" w:rsidP="0063031D">
      <w:pPr>
        <w:spacing w:after="0" w:line="480" w:lineRule="auto"/>
        <w:jc w:val="both"/>
        <w:rPr>
          <w:rFonts w:ascii="Arial" w:hAnsi="Arial" w:cs="Arial"/>
        </w:rPr>
      </w:pPr>
    </w:p>
    <w:p w14:paraId="3182F226" w14:textId="77777777" w:rsidR="00CA526F" w:rsidRPr="00157A05" w:rsidRDefault="00CA526F" w:rsidP="0063031D">
      <w:pPr>
        <w:spacing w:after="0" w:line="480" w:lineRule="auto"/>
        <w:jc w:val="both"/>
        <w:rPr>
          <w:rFonts w:ascii="Arial" w:hAnsi="Arial" w:cs="Arial"/>
        </w:rPr>
      </w:pPr>
    </w:p>
    <w:p w14:paraId="07906F5A" w14:textId="77777777" w:rsidR="00CA526F" w:rsidRPr="00157A05" w:rsidRDefault="00CA526F" w:rsidP="0063031D">
      <w:pPr>
        <w:spacing w:after="0" w:line="480" w:lineRule="auto"/>
        <w:jc w:val="both"/>
        <w:rPr>
          <w:rFonts w:ascii="Arial" w:hAnsi="Arial" w:cs="Arial"/>
        </w:rPr>
      </w:pPr>
    </w:p>
    <w:p w14:paraId="4B0C977A" w14:textId="77777777" w:rsidR="00CA526F" w:rsidRPr="00157A05" w:rsidRDefault="00CA526F" w:rsidP="0063031D">
      <w:pPr>
        <w:spacing w:after="0" w:line="480" w:lineRule="auto"/>
        <w:ind w:firstLine="720"/>
        <w:jc w:val="both"/>
        <w:rPr>
          <w:rFonts w:ascii="Arial" w:hAnsi="Arial" w:cs="Arial"/>
          <w:b/>
          <w:bCs/>
        </w:rPr>
      </w:pPr>
    </w:p>
    <w:p w14:paraId="3D1BFD9C" w14:textId="426E5BCB" w:rsidR="00A54115" w:rsidRPr="00157A05" w:rsidRDefault="00A54115" w:rsidP="0063031D">
      <w:pPr>
        <w:spacing w:after="0" w:line="480" w:lineRule="auto"/>
        <w:jc w:val="both"/>
        <w:rPr>
          <w:rFonts w:ascii="Arial" w:hAnsi="Arial" w:cs="Arial"/>
        </w:rPr>
      </w:pPr>
    </w:p>
    <w:sectPr w:rsidR="00A54115" w:rsidRPr="00157A05" w:rsidSect="00740D1B">
      <w:footerReference w:type="default" r:id="rId18"/>
      <w:pgSz w:w="11906" w:h="16838"/>
      <w:pgMar w:top="1417" w:right="1417" w:bottom="1417"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6" w:author="Ari Fina Bintarti" w:date="2024-05-24T13:14:00Z" w:initials="AB">
    <w:p w14:paraId="06E0DE9D" w14:textId="77777777" w:rsidR="00D45640" w:rsidRDefault="00D45640" w:rsidP="00D45640">
      <w:r>
        <w:rPr>
          <w:rStyle w:val="CommentReference"/>
        </w:rPr>
        <w:annotationRef/>
      </w:r>
      <w:r>
        <w:rPr>
          <w:sz w:val="20"/>
          <w:szCs w:val="20"/>
        </w:rPr>
        <w:t>There are references with similar last name but different authors, hence the initials in the citations (automatically based on the APA style).</w:t>
      </w:r>
    </w:p>
  </w:comment>
  <w:comment w:id="636" w:author="Laurent Philippot" w:date="2024-05-20T11:36:00Z" w:initials="LP">
    <w:p w14:paraId="1E25B2D5" w14:textId="77777777" w:rsidR="00EA3350" w:rsidRDefault="00EA3350" w:rsidP="00EA3350">
      <w:pPr>
        <w:pStyle w:val="dx-doi"/>
        <w:numPr>
          <w:ilvl w:val="0"/>
          <w:numId w:val="12"/>
        </w:numPr>
        <w:spacing w:before="0" w:after="0"/>
        <w:rPr>
          <w:rFonts w:ascii="Open Sans" w:hAnsi="Open Sans" w:cs="Open Sans"/>
          <w:color w:val="333333"/>
          <w:sz w:val="20"/>
          <w:szCs w:val="20"/>
        </w:rPr>
      </w:pPr>
      <w:r>
        <w:rPr>
          <w:rStyle w:val="CommentReference"/>
        </w:rPr>
        <w:annotationRef/>
      </w:r>
      <w:hyperlink r:id="rId1" w:history="1">
        <w:r>
          <w:rPr>
            <w:rStyle w:val="Hyperlink"/>
            <w:rFonts w:ascii="Open Sans" w:hAnsi="Open Sans" w:cs="Open Sans"/>
            <w:color w:val="10147E"/>
            <w:sz w:val="20"/>
            <w:szCs w:val="20"/>
            <w:u w:val="none"/>
          </w:rPr>
          <w:t>https://doi.org/10.1080/10643389.2022.2049578</w:t>
        </w:r>
      </w:hyperlink>
    </w:p>
    <w:p w14:paraId="75F5E309" w14:textId="274A5EE3" w:rsidR="00EA3350" w:rsidRDefault="00EA3350">
      <w:pPr>
        <w:pStyle w:val="CommentText"/>
      </w:pPr>
    </w:p>
  </w:comment>
  <w:comment w:id="659" w:author="Laurent Philippot" w:date="2024-05-20T11:33:00Z" w:initials="LP">
    <w:p w14:paraId="64EBB310" w14:textId="48DB323F" w:rsidR="000320EB" w:rsidRDefault="000320EB">
      <w:pPr>
        <w:pStyle w:val="CommentText"/>
      </w:pPr>
      <w:r>
        <w:rPr>
          <w:rStyle w:val="CommentReference"/>
        </w:rPr>
        <w:annotationRef/>
      </w:r>
      <w:hyperlink r:id="rId2" w:tgtFrame="_blank" w:tooltip="Persistent link using digital object identifier" w:history="1">
        <w:r>
          <w:rPr>
            <w:rStyle w:val="anchor-text"/>
            <w:rFonts w:ascii="Arial" w:hAnsi="Arial" w:cs="Arial"/>
            <w:color w:val="0272B1"/>
            <w:sz w:val="21"/>
            <w:szCs w:val="21"/>
          </w:rPr>
          <w:t>https://doi.org/10.1016/j.geoderma.2023.116711</w:t>
        </w:r>
      </w:hyperlink>
    </w:p>
  </w:comment>
  <w:comment w:id="663" w:author="Laurent Philippot" w:date="2024-05-20T11:42:00Z" w:initials="LP">
    <w:p w14:paraId="7AB5D718" w14:textId="77777777" w:rsidR="00916D3E" w:rsidRDefault="00916D3E">
      <w:pPr>
        <w:pStyle w:val="CommentText"/>
      </w:pPr>
      <w:r>
        <w:rPr>
          <w:rStyle w:val="CommentReference"/>
        </w:rPr>
        <w:annotationRef/>
      </w:r>
      <w:hyperlink r:id="rId3" w:history="1">
        <w:r>
          <w:rPr>
            <w:rStyle w:val="Hyperlink"/>
            <w:rFonts w:ascii="Open Sans" w:hAnsi="Open Sans" w:cs="Open Sans"/>
            <w:b/>
            <w:bCs/>
            <w:sz w:val="21"/>
            <w:szCs w:val="21"/>
            <w:shd w:val="clear" w:color="auto" w:fill="FFFFFF"/>
          </w:rPr>
          <w:t>https://doi.org/10.1111/gcb.14877</w:t>
        </w:r>
      </w:hyperlink>
    </w:p>
    <w:p w14:paraId="4EA35C5A" w14:textId="743785A3" w:rsidR="00916D3E" w:rsidRDefault="00000000">
      <w:pPr>
        <w:pStyle w:val="CommentText"/>
      </w:pPr>
      <w:hyperlink r:id="rId4" w:tgtFrame="_blank" w:tooltip="Persistent link using digital object identifier" w:history="1">
        <w:r w:rsidR="00916D3E">
          <w:rPr>
            <w:rStyle w:val="anchor-text"/>
            <w:rFonts w:ascii="Arial" w:hAnsi="Arial" w:cs="Arial"/>
            <w:color w:val="0272B1"/>
            <w:sz w:val="21"/>
            <w:szCs w:val="21"/>
          </w:rPr>
          <w:t>https://doi.org/10.1016/j.soilbio.2020.107925</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E0DE9D" w15:done="0"/>
  <w15:commentEx w15:paraId="75F5E309" w15:done="0"/>
  <w15:commentEx w15:paraId="64EBB310" w15:done="0"/>
  <w15:commentEx w15:paraId="4EA35C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31AB2A4" w16cex:dateUtc="2024-05-24T11:14:00Z"/>
  <w16cex:commentExtensible w16cex:durableId="29F5B441" w16cex:dateUtc="2024-05-20T09:36:00Z"/>
  <w16cex:commentExtensible w16cex:durableId="29F5B39E" w16cex:dateUtc="2024-05-20T09:33:00Z"/>
  <w16cex:commentExtensible w16cex:durableId="29F5B5AA" w16cex:dateUtc="2024-05-20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E0DE9D" w16cid:durableId="531AB2A4"/>
  <w16cid:commentId w16cid:paraId="75F5E309" w16cid:durableId="29F5B441"/>
  <w16cid:commentId w16cid:paraId="64EBB310" w16cid:durableId="29F5B39E"/>
  <w16cid:commentId w16cid:paraId="4EA35C5A" w16cid:durableId="29F5B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5281E" w14:textId="77777777" w:rsidR="00B1721F" w:rsidRDefault="00B1721F" w:rsidP="001A136F">
      <w:pPr>
        <w:spacing w:after="0" w:line="240" w:lineRule="auto"/>
      </w:pPr>
      <w:r>
        <w:separator/>
      </w:r>
    </w:p>
  </w:endnote>
  <w:endnote w:type="continuationSeparator" w:id="0">
    <w:p w14:paraId="1F8FB2E4" w14:textId="77777777" w:rsidR="00B1721F" w:rsidRDefault="00B1721F" w:rsidP="001A1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CharisSIL">
    <w:altName w:val="Cambria"/>
    <w:panose1 w:val="020B0604020202020204"/>
    <w:charset w:val="00"/>
    <w:family w:val="roman"/>
    <w:pitch w:val="default"/>
  </w:font>
  <w:font w:name="STIX">
    <w:altName w:val="Cambria"/>
    <w:panose1 w:val="020206030504050203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59065"/>
      <w:docPartObj>
        <w:docPartGallery w:val="Page Numbers (Bottom of Page)"/>
        <w:docPartUnique/>
      </w:docPartObj>
    </w:sdtPr>
    <w:sdtContent>
      <w:p w14:paraId="032DC4F5" w14:textId="77777777" w:rsidR="007640CF" w:rsidRDefault="007640CF">
        <w:pPr>
          <w:pStyle w:val="Footer"/>
          <w:jc w:val="center"/>
        </w:pPr>
      </w:p>
      <w:p w14:paraId="0DE9AA79" w14:textId="77777777" w:rsidR="007640CF" w:rsidRDefault="007640CF">
        <w:pPr>
          <w:pStyle w:val="Footer"/>
          <w:jc w:val="center"/>
        </w:pPr>
        <w:r>
          <w:fldChar w:fldCharType="begin"/>
        </w:r>
        <w:r>
          <w:instrText>PAGE   \* MERGEFORMAT</w:instrText>
        </w:r>
        <w:r>
          <w:fldChar w:fldCharType="separate"/>
        </w:r>
        <w:r>
          <w:rPr>
            <w:lang w:val="fr-FR"/>
          </w:rPr>
          <w:t>2</w:t>
        </w:r>
        <w:r>
          <w:fldChar w:fldCharType="end"/>
        </w:r>
      </w:p>
    </w:sdtContent>
  </w:sdt>
  <w:p w14:paraId="583D91AA" w14:textId="77777777" w:rsidR="007640CF" w:rsidRDefault="00764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CD63A" w14:textId="77777777" w:rsidR="00B1721F" w:rsidRDefault="00B1721F" w:rsidP="001A136F">
      <w:pPr>
        <w:spacing w:after="0" w:line="240" w:lineRule="auto"/>
      </w:pPr>
      <w:r>
        <w:separator/>
      </w:r>
    </w:p>
  </w:footnote>
  <w:footnote w:type="continuationSeparator" w:id="0">
    <w:p w14:paraId="2C2A40A0" w14:textId="77777777" w:rsidR="00B1721F" w:rsidRDefault="00B1721F" w:rsidP="001A1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5EFD"/>
    <w:multiLevelType w:val="hybridMultilevel"/>
    <w:tmpl w:val="B6069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E76BB"/>
    <w:multiLevelType w:val="multilevel"/>
    <w:tmpl w:val="F7FE50A6"/>
    <w:lvl w:ilvl="0">
      <w:start w:val="1"/>
      <w:numFmt w:val="decimal"/>
      <w:lvlText w:val="%1."/>
      <w:lvlJc w:val="left"/>
      <w:pPr>
        <w:ind w:left="1080" w:hanging="360"/>
      </w:pPr>
    </w:lvl>
    <w:lvl w:ilvl="1">
      <w:start w:val="1"/>
      <w:numFmt w:val="decimal"/>
      <w:isLgl/>
      <w:lvlText w:val="%1.%2."/>
      <w:lvlJc w:val="left"/>
      <w:pPr>
        <w:ind w:left="2700" w:hanging="720"/>
      </w:pPr>
      <w:rPr>
        <w:rFonts w:hint="default"/>
        <w:b w:val="0"/>
        <w:bCs w:val="0"/>
        <w:i/>
        <w:i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3A87863"/>
    <w:multiLevelType w:val="multilevel"/>
    <w:tmpl w:val="9232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E5E7C"/>
    <w:multiLevelType w:val="hybridMultilevel"/>
    <w:tmpl w:val="FF8A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2474A"/>
    <w:multiLevelType w:val="hybridMultilevel"/>
    <w:tmpl w:val="6A78DD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C3500E"/>
    <w:multiLevelType w:val="hybridMultilevel"/>
    <w:tmpl w:val="18CC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35C37"/>
    <w:multiLevelType w:val="hybridMultilevel"/>
    <w:tmpl w:val="D1C87E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E40F8"/>
    <w:multiLevelType w:val="hybridMultilevel"/>
    <w:tmpl w:val="F09C3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0272CC"/>
    <w:multiLevelType w:val="hybridMultilevel"/>
    <w:tmpl w:val="4D705684"/>
    <w:lvl w:ilvl="0" w:tplc="799611C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273DB"/>
    <w:multiLevelType w:val="hybridMultilevel"/>
    <w:tmpl w:val="CAE2BE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D0268"/>
    <w:multiLevelType w:val="multilevel"/>
    <w:tmpl w:val="152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CA1599"/>
    <w:multiLevelType w:val="hybridMultilevel"/>
    <w:tmpl w:val="2132F05E"/>
    <w:lvl w:ilvl="0" w:tplc="CC1CE6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A4093"/>
    <w:multiLevelType w:val="hybridMultilevel"/>
    <w:tmpl w:val="7EE8EFC2"/>
    <w:lvl w:ilvl="0" w:tplc="314482E2">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1BF46BA"/>
    <w:multiLevelType w:val="hybridMultilevel"/>
    <w:tmpl w:val="7650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8C6B77"/>
    <w:multiLevelType w:val="hybridMultilevel"/>
    <w:tmpl w:val="17FE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FA3033"/>
    <w:multiLevelType w:val="hybridMultilevel"/>
    <w:tmpl w:val="810E7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2D2AE9"/>
    <w:multiLevelType w:val="hybridMultilevel"/>
    <w:tmpl w:val="1CA66BCC"/>
    <w:lvl w:ilvl="0" w:tplc="C360D724">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1955814">
    <w:abstractNumId w:val="5"/>
  </w:num>
  <w:num w:numId="2" w16cid:durableId="2146001951">
    <w:abstractNumId w:val="7"/>
  </w:num>
  <w:num w:numId="3" w16cid:durableId="66388285">
    <w:abstractNumId w:val="8"/>
  </w:num>
  <w:num w:numId="4" w16cid:durableId="886332015">
    <w:abstractNumId w:val="11"/>
  </w:num>
  <w:num w:numId="5" w16cid:durableId="1668947216">
    <w:abstractNumId w:val="13"/>
  </w:num>
  <w:num w:numId="6" w16cid:durableId="1113982758">
    <w:abstractNumId w:val="0"/>
  </w:num>
  <w:num w:numId="7" w16cid:durableId="2090929192">
    <w:abstractNumId w:val="9"/>
  </w:num>
  <w:num w:numId="8" w16cid:durableId="141972965">
    <w:abstractNumId w:val="3"/>
  </w:num>
  <w:num w:numId="9" w16cid:durableId="803934171">
    <w:abstractNumId w:val="12"/>
  </w:num>
  <w:num w:numId="10" w16cid:durableId="1369986012">
    <w:abstractNumId w:val="10"/>
  </w:num>
  <w:num w:numId="11" w16cid:durableId="1696613834">
    <w:abstractNumId w:val="16"/>
  </w:num>
  <w:num w:numId="12" w16cid:durableId="869024985">
    <w:abstractNumId w:val="2"/>
  </w:num>
  <w:num w:numId="13" w16cid:durableId="536478037">
    <w:abstractNumId w:val="14"/>
  </w:num>
  <w:num w:numId="14" w16cid:durableId="2079858369">
    <w:abstractNumId w:val="6"/>
  </w:num>
  <w:num w:numId="15" w16cid:durableId="80032610">
    <w:abstractNumId w:val="1"/>
  </w:num>
  <w:num w:numId="16" w16cid:durableId="937061896">
    <w:abstractNumId w:val="15"/>
  </w:num>
  <w:num w:numId="17" w16cid:durableId="85800406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i Fina Bintarti">
    <w15:presenceInfo w15:providerId="Windows Live" w15:userId="cfeaa7f513f557f9"/>
  </w15:person>
  <w15:person w15:author="Laurent Philippot">
    <w15:presenceInfo w15:providerId="AD" w15:userId="S-1-5-21-3569255166-3711921035-3486062074-529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821"/>
    <w:rsid w:val="000016B8"/>
    <w:rsid w:val="00002408"/>
    <w:rsid w:val="000024CC"/>
    <w:rsid w:val="000043B3"/>
    <w:rsid w:val="0001020C"/>
    <w:rsid w:val="00010DAC"/>
    <w:rsid w:val="000113DA"/>
    <w:rsid w:val="00011DD4"/>
    <w:rsid w:val="000133C7"/>
    <w:rsid w:val="00013584"/>
    <w:rsid w:val="00013D3F"/>
    <w:rsid w:val="00016570"/>
    <w:rsid w:val="00016D52"/>
    <w:rsid w:val="0002113B"/>
    <w:rsid w:val="000231AE"/>
    <w:rsid w:val="0002396A"/>
    <w:rsid w:val="00025CA2"/>
    <w:rsid w:val="000303E9"/>
    <w:rsid w:val="000320EB"/>
    <w:rsid w:val="00033A80"/>
    <w:rsid w:val="00035AA8"/>
    <w:rsid w:val="00035B28"/>
    <w:rsid w:val="000412F1"/>
    <w:rsid w:val="00042BAD"/>
    <w:rsid w:val="000500CB"/>
    <w:rsid w:val="000500DC"/>
    <w:rsid w:val="00051FF8"/>
    <w:rsid w:val="00054723"/>
    <w:rsid w:val="000551EA"/>
    <w:rsid w:val="00056552"/>
    <w:rsid w:val="0006153B"/>
    <w:rsid w:val="000617DE"/>
    <w:rsid w:val="00061F15"/>
    <w:rsid w:val="000620B1"/>
    <w:rsid w:val="000642F5"/>
    <w:rsid w:val="00064AE0"/>
    <w:rsid w:val="00067208"/>
    <w:rsid w:val="0007341E"/>
    <w:rsid w:val="00074A70"/>
    <w:rsid w:val="0007628C"/>
    <w:rsid w:val="00077F9F"/>
    <w:rsid w:val="00085C98"/>
    <w:rsid w:val="00086596"/>
    <w:rsid w:val="00087384"/>
    <w:rsid w:val="000873E2"/>
    <w:rsid w:val="00087717"/>
    <w:rsid w:val="00087E86"/>
    <w:rsid w:val="000901D6"/>
    <w:rsid w:val="00090941"/>
    <w:rsid w:val="00092EDE"/>
    <w:rsid w:val="0009315C"/>
    <w:rsid w:val="00096154"/>
    <w:rsid w:val="000968F9"/>
    <w:rsid w:val="00096D2C"/>
    <w:rsid w:val="000A085A"/>
    <w:rsid w:val="000A3213"/>
    <w:rsid w:val="000A546C"/>
    <w:rsid w:val="000A5726"/>
    <w:rsid w:val="000A655C"/>
    <w:rsid w:val="000A67A5"/>
    <w:rsid w:val="000B03BB"/>
    <w:rsid w:val="000B088D"/>
    <w:rsid w:val="000B12A0"/>
    <w:rsid w:val="000B3012"/>
    <w:rsid w:val="000B4EE4"/>
    <w:rsid w:val="000B6552"/>
    <w:rsid w:val="000B7DF4"/>
    <w:rsid w:val="000C08D3"/>
    <w:rsid w:val="000C2C7C"/>
    <w:rsid w:val="000C3A1E"/>
    <w:rsid w:val="000C3AB8"/>
    <w:rsid w:val="000C593E"/>
    <w:rsid w:val="000C623C"/>
    <w:rsid w:val="000D0EBC"/>
    <w:rsid w:val="000D5853"/>
    <w:rsid w:val="000D5B16"/>
    <w:rsid w:val="000D63E7"/>
    <w:rsid w:val="000D73CF"/>
    <w:rsid w:val="000D77DD"/>
    <w:rsid w:val="000D79B2"/>
    <w:rsid w:val="000E203A"/>
    <w:rsid w:val="000E2DF4"/>
    <w:rsid w:val="000E3235"/>
    <w:rsid w:val="000E6204"/>
    <w:rsid w:val="000E645C"/>
    <w:rsid w:val="000E6E56"/>
    <w:rsid w:val="000E76D9"/>
    <w:rsid w:val="000E7899"/>
    <w:rsid w:val="000F0A6F"/>
    <w:rsid w:val="000F16A6"/>
    <w:rsid w:val="000F2323"/>
    <w:rsid w:val="000F258D"/>
    <w:rsid w:val="000F28D6"/>
    <w:rsid w:val="000F293E"/>
    <w:rsid w:val="000F5743"/>
    <w:rsid w:val="000F7633"/>
    <w:rsid w:val="0010210A"/>
    <w:rsid w:val="00103CB5"/>
    <w:rsid w:val="00104866"/>
    <w:rsid w:val="00112B9B"/>
    <w:rsid w:val="001132E3"/>
    <w:rsid w:val="001135A3"/>
    <w:rsid w:val="00115EA3"/>
    <w:rsid w:val="00116545"/>
    <w:rsid w:val="00116F1C"/>
    <w:rsid w:val="00121F3D"/>
    <w:rsid w:val="00122874"/>
    <w:rsid w:val="00123AC9"/>
    <w:rsid w:val="00124495"/>
    <w:rsid w:val="00131D7C"/>
    <w:rsid w:val="001338B9"/>
    <w:rsid w:val="00136A5B"/>
    <w:rsid w:val="0014247F"/>
    <w:rsid w:val="00142496"/>
    <w:rsid w:val="00152010"/>
    <w:rsid w:val="00152125"/>
    <w:rsid w:val="00152F96"/>
    <w:rsid w:val="00156712"/>
    <w:rsid w:val="00157A05"/>
    <w:rsid w:val="00162DC7"/>
    <w:rsid w:val="00163811"/>
    <w:rsid w:val="00164E18"/>
    <w:rsid w:val="00165F4E"/>
    <w:rsid w:val="00166143"/>
    <w:rsid w:val="00166D7B"/>
    <w:rsid w:val="00167F5D"/>
    <w:rsid w:val="00170210"/>
    <w:rsid w:val="00170F89"/>
    <w:rsid w:val="0017235D"/>
    <w:rsid w:val="00174262"/>
    <w:rsid w:val="0017518A"/>
    <w:rsid w:val="0017611C"/>
    <w:rsid w:val="00180972"/>
    <w:rsid w:val="001834E9"/>
    <w:rsid w:val="00187102"/>
    <w:rsid w:val="0018716A"/>
    <w:rsid w:val="001905FA"/>
    <w:rsid w:val="001910B2"/>
    <w:rsid w:val="001918B2"/>
    <w:rsid w:val="0019212C"/>
    <w:rsid w:val="0019481C"/>
    <w:rsid w:val="001948B9"/>
    <w:rsid w:val="001971A9"/>
    <w:rsid w:val="00197A9B"/>
    <w:rsid w:val="001A136F"/>
    <w:rsid w:val="001A1382"/>
    <w:rsid w:val="001A1821"/>
    <w:rsid w:val="001A2431"/>
    <w:rsid w:val="001A43FF"/>
    <w:rsid w:val="001B19AD"/>
    <w:rsid w:val="001B2CC4"/>
    <w:rsid w:val="001B3445"/>
    <w:rsid w:val="001C3FCA"/>
    <w:rsid w:val="001C5335"/>
    <w:rsid w:val="001C5D4D"/>
    <w:rsid w:val="001C63A5"/>
    <w:rsid w:val="001D02D8"/>
    <w:rsid w:val="001D4A2A"/>
    <w:rsid w:val="001D4BBF"/>
    <w:rsid w:val="001D5D80"/>
    <w:rsid w:val="001D6892"/>
    <w:rsid w:val="001E5173"/>
    <w:rsid w:val="001E6C8E"/>
    <w:rsid w:val="001F6783"/>
    <w:rsid w:val="0020034D"/>
    <w:rsid w:val="00200928"/>
    <w:rsid w:val="00206D48"/>
    <w:rsid w:val="00210507"/>
    <w:rsid w:val="002118D3"/>
    <w:rsid w:val="00216C48"/>
    <w:rsid w:val="0022090A"/>
    <w:rsid w:val="00222DDD"/>
    <w:rsid w:val="00223654"/>
    <w:rsid w:val="00224134"/>
    <w:rsid w:val="00226ACE"/>
    <w:rsid w:val="00227227"/>
    <w:rsid w:val="00227740"/>
    <w:rsid w:val="00227786"/>
    <w:rsid w:val="00230937"/>
    <w:rsid w:val="00234FA7"/>
    <w:rsid w:val="00235470"/>
    <w:rsid w:val="0023608A"/>
    <w:rsid w:val="0023621D"/>
    <w:rsid w:val="002376D3"/>
    <w:rsid w:val="00240FB8"/>
    <w:rsid w:val="0024214B"/>
    <w:rsid w:val="0024376F"/>
    <w:rsid w:val="00243C35"/>
    <w:rsid w:val="0024409D"/>
    <w:rsid w:val="002474CE"/>
    <w:rsid w:val="0024773D"/>
    <w:rsid w:val="00247BAD"/>
    <w:rsid w:val="00247DF0"/>
    <w:rsid w:val="002526AC"/>
    <w:rsid w:val="00253C40"/>
    <w:rsid w:val="00255F32"/>
    <w:rsid w:val="00257173"/>
    <w:rsid w:val="002610ED"/>
    <w:rsid w:val="00261633"/>
    <w:rsid w:val="002617CD"/>
    <w:rsid w:val="00262E74"/>
    <w:rsid w:val="00263691"/>
    <w:rsid w:val="00266E7B"/>
    <w:rsid w:val="00270FC4"/>
    <w:rsid w:val="0027430B"/>
    <w:rsid w:val="00274337"/>
    <w:rsid w:val="00274763"/>
    <w:rsid w:val="002756C9"/>
    <w:rsid w:val="002769F3"/>
    <w:rsid w:val="0028276C"/>
    <w:rsid w:val="00283586"/>
    <w:rsid w:val="00283A89"/>
    <w:rsid w:val="00283DED"/>
    <w:rsid w:val="00284B5F"/>
    <w:rsid w:val="00285CE5"/>
    <w:rsid w:val="00285F31"/>
    <w:rsid w:val="00287744"/>
    <w:rsid w:val="002914CB"/>
    <w:rsid w:val="00292936"/>
    <w:rsid w:val="002929E2"/>
    <w:rsid w:val="002A09A7"/>
    <w:rsid w:val="002A35E3"/>
    <w:rsid w:val="002A50A0"/>
    <w:rsid w:val="002B0B9D"/>
    <w:rsid w:val="002B12F7"/>
    <w:rsid w:val="002B1514"/>
    <w:rsid w:val="002B1C53"/>
    <w:rsid w:val="002B1D71"/>
    <w:rsid w:val="002B6E15"/>
    <w:rsid w:val="002B6EC2"/>
    <w:rsid w:val="002C0241"/>
    <w:rsid w:val="002C0DEE"/>
    <w:rsid w:val="002C1BC6"/>
    <w:rsid w:val="002C2FEE"/>
    <w:rsid w:val="002C3B15"/>
    <w:rsid w:val="002C74F9"/>
    <w:rsid w:val="002D029F"/>
    <w:rsid w:val="002D19AF"/>
    <w:rsid w:val="002D4C00"/>
    <w:rsid w:val="002D764E"/>
    <w:rsid w:val="002E0B72"/>
    <w:rsid w:val="002E0BBD"/>
    <w:rsid w:val="002E5A80"/>
    <w:rsid w:val="002F2AF7"/>
    <w:rsid w:val="002F35B4"/>
    <w:rsid w:val="002F4460"/>
    <w:rsid w:val="002F511C"/>
    <w:rsid w:val="002F5135"/>
    <w:rsid w:val="002F55F7"/>
    <w:rsid w:val="002F5E39"/>
    <w:rsid w:val="002F6C64"/>
    <w:rsid w:val="002F7956"/>
    <w:rsid w:val="002F7E73"/>
    <w:rsid w:val="00301E4B"/>
    <w:rsid w:val="0030377B"/>
    <w:rsid w:val="003037A9"/>
    <w:rsid w:val="00304493"/>
    <w:rsid w:val="003053FB"/>
    <w:rsid w:val="003054D7"/>
    <w:rsid w:val="0030704A"/>
    <w:rsid w:val="00311BD7"/>
    <w:rsid w:val="00312857"/>
    <w:rsid w:val="00315A31"/>
    <w:rsid w:val="00316B3D"/>
    <w:rsid w:val="00320413"/>
    <w:rsid w:val="003207C8"/>
    <w:rsid w:val="0032109C"/>
    <w:rsid w:val="00321E27"/>
    <w:rsid w:val="00321E5F"/>
    <w:rsid w:val="00323C7E"/>
    <w:rsid w:val="0032413D"/>
    <w:rsid w:val="00324FC9"/>
    <w:rsid w:val="00325FFA"/>
    <w:rsid w:val="00326BA2"/>
    <w:rsid w:val="003274DF"/>
    <w:rsid w:val="003315C4"/>
    <w:rsid w:val="003410D7"/>
    <w:rsid w:val="00341D95"/>
    <w:rsid w:val="0034338B"/>
    <w:rsid w:val="003502FA"/>
    <w:rsid w:val="00351CB4"/>
    <w:rsid w:val="00353862"/>
    <w:rsid w:val="00357014"/>
    <w:rsid w:val="00360834"/>
    <w:rsid w:val="003617F9"/>
    <w:rsid w:val="003622EC"/>
    <w:rsid w:val="003622F6"/>
    <w:rsid w:val="00365557"/>
    <w:rsid w:val="003671E4"/>
    <w:rsid w:val="00374139"/>
    <w:rsid w:val="003741CE"/>
    <w:rsid w:val="00375151"/>
    <w:rsid w:val="0037555A"/>
    <w:rsid w:val="0037651C"/>
    <w:rsid w:val="00380A8F"/>
    <w:rsid w:val="00380ED5"/>
    <w:rsid w:val="003815CF"/>
    <w:rsid w:val="003834A0"/>
    <w:rsid w:val="00386F68"/>
    <w:rsid w:val="00387868"/>
    <w:rsid w:val="0039192B"/>
    <w:rsid w:val="00393B30"/>
    <w:rsid w:val="003954F2"/>
    <w:rsid w:val="003A0A91"/>
    <w:rsid w:val="003A0CFB"/>
    <w:rsid w:val="003A11A1"/>
    <w:rsid w:val="003A2768"/>
    <w:rsid w:val="003A2BA7"/>
    <w:rsid w:val="003A57A3"/>
    <w:rsid w:val="003A6A33"/>
    <w:rsid w:val="003A7619"/>
    <w:rsid w:val="003B386D"/>
    <w:rsid w:val="003B4001"/>
    <w:rsid w:val="003B4B04"/>
    <w:rsid w:val="003B558A"/>
    <w:rsid w:val="003B5ADA"/>
    <w:rsid w:val="003C0618"/>
    <w:rsid w:val="003C11E5"/>
    <w:rsid w:val="003C1886"/>
    <w:rsid w:val="003C68B4"/>
    <w:rsid w:val="003C714E"/>
    <w:rsid w:val="003D0DDA"/>
    <w:rsid w:val="003D188A"/>
    <w:rsid w:val="003D18D2"/>
    <w:rsid w:val="003D4FC1"/>
    <w:rsid w:val="003D5D9D"/>
    <w:rsid w:val="003D64F5"/>
    <w:rsid w:val="003D6606"/>
    <w:rsid w:val="003D7357"/>
    <w:rsid w:val="003E26FA"/>
    <w:rsid w:val="003E2886"/>
    <w:rsid w:val="003E4575"/>
    <w:rsid w:val="003E4FB1"/>
    <w:rsid w:val="003E788E"/>
    <w:rsid w:val="003E7F23"/>
    <w:rsid w:val="003F0DAC"/>
    <w:rsid w:val="003F2673"/>
    <w:rsid w:val="003F2F53"/>
    <w:rsid w:val="003F47F8"/>
    <w:rsid w:val="003F5D05"/>
    <w:rsid w:val="00401693"/>
    <w:rsid w:val="00401A0D"/>
    <w:rsid w:val="00401A9A"/>
    <w:rsid w:val="00402F5F"/>
    <w:rsid w:val="0040455A"/>
    <w:rsid w:val="0040508C"/>
    <w:rsid w:val="00406C0B"/>
    <w:rsid w:val="00407893"/>
    <w:rsid w:val="004079CF"/>
    <w:rsid w:val="00407AC1"/>
    <w:rsid w:val="004131CE"/>
    <w:rsid w:val="00414BAC"/>
    <w:rsid w:val="00415770"/>
    <w:rsid w:val="0041764B"/>
    <w:rsid w:val="004206ED"/>
    <w:rsid w:val="00420C83"/>
    <w:rsid w:val="00421098"/>
    <w:rsid w:val="00422361"/>
    <w:rsid w:val="00423A98"/>
    <w:rsid w:val="0042497D"/>
    <w:rsid w:val="004256BB"/>
    <w:rsid w:val="004271A6"/>
    <w:rsid w:val="00427B4C"/>
    <w:rsid w:val="004307A9"/>
    <w:rsid w:val="00430DF0"/>
    <w:rsid w:val="0043406C"/>
    <w:rsid w:val="00434D66"/>
    <w:rsid w:val="00436573"/>
    <w:rsid w:val="00440A1F"/>
    <w:rsid w:val="00443151"/>
    <w:rsid w:val="00443898"/>
    <w:rsid w:val="0044457D"/>
    <w:rsid w:val="0044470A"/>
    <w:rsid w:val="00445154"/>
    <w:rsid w:val="0044721C"/>
    <w:rsid w:val="004473D5"/>
    <w:rsid w:val="00452EF8"/>
    <w:rsid w:val="00453817"/>
    <w:rsid w:val="00453826"/>
    <w:rsid w:val="004558CC"/>
    <w:rsid w:val="0045607C"/>
    <w:rsid w:val="00460B3D"/>
    <w:rsid w:val="00460C57"/>
    <w:rsid w:val="00463954"/>
    <w:rsid w:val="00464A0D"/>
    <w:rsid w:val="00464EA7"/>
    <w:rsid w:val="0046734F"/>
    <w:rsid w:val="004708B0"/>
    <w:rsid w:val="00472190"/>
    <w:rsid w:val="0047364A"/>
    <w:rsid w:val="004739C5"/>
    <w:rsid w:val="00474084"/>
    <w:rsid w:val="00475174"/>
    <w:rsid w:val="00476E77"/>
    <w:rsid w:val="00477B4D"/>
    <w:rsid w:val="00477E63"/>
    <w:rsid w:val="00481C27"/>
    <w:rsid w:val="00484441"/>
    <w:rsid w:val="00484D26"/>
    <w:rsid w:val="00485576"/>
    <w:rsid w:val="0048626C"/>
    <w:rsid w:val="004874BD"/>
    <w:rsid w:val="0049175E"/>
    <w:rsid w:val="00492E3E"/>
    <w:rsid w:val="004930DD"/>
    <w:rsid w:val="0049351C"/>
    <w:rsid w:val="004955D5"/>
    <w:rsid w:val="004956E9"/>
    <w:rsid w:val="00495EDC"/>
    <w:rsid w:val="004A0573"/>
    <w:rsid w:val="004A1054"/>
    <w:rsid w:val="004A669E"/>
    <w:rsid w:val="004A76DE"/>
    <w:rsid w:val="004B09A6"/>
    <w:rsid w:val="004B2EB2"/>
    <w:rsid w:val="004B3226"/>
    <w:rsid w:val="004B5D95"/>
    <w:rsid w:val="004C0887"/>
    <w:rsid w:val="004C1658"/>
    <w:rsid w:val="004C23CD"/>
    <w:rsid w:val="004C38A7"/>
    <w:rsid w:val="004C54B6"/>
    <w:rsid w:val="004C6B7B"/>
    <w:rsid w:val="004D1422"/>
    <w:rsid w:val="004D3626"/>
    <w:rsid w:val="004D4320"/>
    <w:rsid w:val="004D500D"/>
    <w:rsid w:val="004E036E"/>
    <w:rsid w:val="004E1883"/>
    <w:rsid w:val="004E2185"/>
    <w:rsid w:val="004E37E7"/>
    <w:rsid w:val="004F207F"/>
    <w:rsid w:val="004F573D"/>
    <w:rsid w:val="004F750D"/>
    <w:rsid w:val="004F7620"/>
    <w:rsid w:val="004F7D47"/>
    <w:rsid w:val="004F7DF8"/>
    <w:rsid w:val="00501CD8"/>
    <w:rsid w:val="00505ACF"/>
    <w:rsid w:val="005105B2"/>
    <w:rsid w:val="00511D98"/>
    <w:rsid w:val="00511EBC"/>
    <w:rsid w:val="005137EF"/>
    <w:rsid w:val="00513F75"/>
    <w:rsid w:val="00514533"/>
    <w:rsid w:val="00520484"/>
    <w:rsid w:val="0052060D"/>
    <w:rsid w:val="00522C58"/>
    <w:rsid w:val="00523ACE"/>
    <w:rsid w:val="005260BF"/>
    <w:rsid w:val="00527CFF"/>
    <w:rsid w:val="0053115D"/>
    <w:rsid w:val="00532ABA"/>
    <w:rsid w:val="005347B0"/>
    <w:rsid w:val="00542DBC"/>
    <w:rsid w:val="005442EB"/>
    <w:rsid w:val="00544B2C"/>
    <w:rsid w:val="00544F24"/>
    <w:rsid w:val="00546830"/>
    <w:rsid w:val="00547965"/>
    <w:rsid w:val="005512B1"/>
    <w:rsid w:val="0055223A"/>
    <w:rsid w:val="00555B25"/>
    <w:rsid w:val="00555B86"/>
    <w:rsid w:val="00555F82"/>
    <w:rsid w:val="005560FC"/>
    <w:rsid w:val="005609E8"/>
    <w:rsid w:val="00560F9B"/>
    <w:rsid w:val="005627B0"/>
    <w:rsid w:val="005652DC"/>
    <w:rsid w:val="00565302"/>
    <w:rsid w:val="00565E80"/>
    <w:rsid w:val="00566140"/>
    <w:rsid w:val="005725FA"/>
    <w:rsid w:val="0057376B"/>
    <w:rsid w:val="00573C46"/>
    <w:rsid w:val="00574143"/>
    <w:rsid w:val="00574389"/>
    <w:rsid w:val="005755FF"/>
    <w:rsid w:val="00575F55"/>
    <w:rsid w:val="00577DD1"/>
    <w:rsid w:val="005812C2"/>
    <w:rsid w:val="0058253F"/>
    <w:rsid w:val="00582B36"/>
    <w:rsid w:val="00582DD5"/>
    <w:rsid w:val="005907D2"/>
    <w:rsid w:val="00590839"/>
    <w:rsid w:val="005952AE"/>
    <w:rsid w:val="0059560F"/>
    <w:rsid w:val="00596C53"/>
    <w:rsid w:val="00596E56"/>
    <w:rsid w:val="005A2B8A"/>
    <w:rsid w:val="005A3AFB"/>
    <w:rsid w:val="005A424C"/>
    <w:rsid w:val="005A6830"/>
    <w:rsid w:val="005B1BAA"/>
    <w:rsid w:val="005B26DB"/>
    <w:rsid w:val="005B384B"/>
    <w:rsid w:val="005B454A"/>
    <w:rsid w:val="005B5EBE"/>
    <w:rsid w:val="005B5F3D"/>
    <w:rsid w:val="005B62E7"/>
    <w:rsid w:val="005B6698"/>
    <w:rsid w:val="005B67E3"/>
    <w:rsid w:val="005B7470"/>
    <w:rsid w:val="005B751C"/>
    <w:rsid w:val="005B765D"/>
    <w:rsid w:val="005C2436"/>
    <w:rsid w:val="005C32A0"/>
    <w:rsid w:val="005C465C"/>
    <w:rsid w:val="005C4F10"/>
    <w:rsid w:val="005C712A"/>
    <w:rsid w:val="005C72D3"/>
    <w:rsid w:val="005D084B"/>
    <w:rsid w:val="005D0A70"/>
    <w:rsid w:val="005D6635"/>
    <w:rsid w:val="005E48B6"/>
    <w:rsid w:val="005E4ED2"/>
    <w:rsid w:val="005E52A9"/>
    <w:rsid w:val="005E5426"/>
    <w:rsid w:val="005E640A"/>
    <w:rsid w:val="005E7228"/>
    <w:rsid w:val="005E7AEC"/>
    <w:rsid w:val="005E7E55"/>
    <w:rsid w:val="005F2174"/>
    <w:rsid w:val="005F3FC9"/>
    <w:rsid w:val="005F4B47"/>
    <w:rsid w:val="005F4B4A"/>
    <w:rsid w:val="005F4CE4"/>
    <w:rsid w:val="005F796D"/>
    <w:rsid w:val="0060181B"/>
    <w:rsid w:val="006018A5"/>
    <w:rsid w:val="00603814"/>
    <w:rsid w:val="00603DB5"/>
    <w:rsid w:val="00605266"/>
    <w:rsid w:val="00605E17"/>
    <w:rsid w:val="00607087"/>
    <w:rsid w:val="00611BAD"/>
    <w:rsid w:val="0061222F"/>
    <w:rsid w:val="006123B4"/>
    <w:rsid w:val="00614C7F"/>
    <w:rsid w:val="00621D9A"/>
    <w:rsid w:val="00622CA6"/>
    <w:rsid w:val="00625B66"/>
    <w:rsid w:val="00625C15"/>
    <w:rsid w:val="0063031D"/>
    <w:rsid w:val="00630744"/>
    <w:rsid w:val="00630A62"/>
    <w:rsid w:val="00632066"/>
    <w:rsid w:val="0063388C"/>
    <w:rsid w:val="00633899"/>
    <w:rsid w:val="006339E2"/>
    <w:rsid w:val="00633F87"/>
    <w:rsid w:val="006401CC"/>
    <w:rsid w:val="006419B6"/>
    <w:rsid w:val="00643D85"/>
    <w:rsid w:val="00647155"/>
    <w:rsid w:val="00647BB2"/>
    <w:rsid w:val="00647F58"/>
    <w:rsid w:val="00653ACE"/>
    <w:rsid w:val="006543C9"/>
    <w:rsid w:val="00654419"/>
    <w:rsid w:val="00654CBB"/>
    <w:rsid w:val="00656287"/>
    <w:rsid w:val="00656977"/>
    <w:rsid w:val="00656AD9"/>
    <w:rsid w:val="00657F5A"/>
    <w:rsid w:val="00660235"/>
    <w:rsid w:val="00661110"/>
    <w:rsid w:val="00662064"/>
    <w:rsid w:val="0066593B"/>
    <w:rsid w:val="00666FDA"/>
    <w:rsid w:val="00667609"/>
    <w:rsid w:val="00670024"/>
    <w:rsid w:val="00670CA4"/>
    <w:rsid w:val="006711C2"/>
    <w:rsid w:val="00673E21"/>
    <w:rsid w:val="00674165"/>
    <w:rsid w:val="006741AF"/>
    <w:rsid w:val="00680204"/>
    <w:rsid w:val="006836A0"/>
    <w:rsid w:val="006842CE"/>
    <w:rsid w:val="0068445C"/>
    <w:rsid w:val="00686C3C"/>
    <w:rsid w:val="006873A4"/>
    <w:rsid w:val="00687C4F"/>
    <w:rsid w:val="00691CF9"/>
    <w:rsid w:val="00693525"/>
    <w:rsid w:val="00694180"/>
    <w:rsid w:val="006A0BBD"/>
    <w:rsid w:val="006A2116"/>
    <w:rsid w:val="006A21BD"/>
    <w:rsid w:val="006A765D"/>
    <w:rsid w:val="006B00FF"/>
    <w:rsid w:val="006C001A"/>
    <w:rsid w:val="006C1442"/>
    <w:rsid w:val="006C473B"/>
    <w:rsid w:val="006C6977"/>
    <w:rsid w:val="006D0684"/>
    <w:rsid w:val="006D1A9C"/>
    <w:rsid w:val="006D26D0"/>
    <w:rsid w:val="006D3D3F"/>
    <w:rsid w:val="006D401B"/>
    <w:rsid w:val="006D5678"/>
    <w:rsid w:val="006D66E5"/>
    <w:rsid w:val="006D7562"/>
    <w:rsid w:val="006E1947"/>
    <w:rsid w:val="006E4ECE"/>
    <w:rsid w:val="006E6AA5"/>
    <w:rsid w:val="006E7A72"/>
    <w:rsid w:val="006F1D1B"/>
    <w:rsid w:val="006F35AA"/>
    <w:rsid w:val="0070215A"/>
    <w:rsid w:val="0070340D"/>
    <w:rsid w:val="00705520"/>
    <w:rsid w:val="007062D2"/>
    <w:rsid w:val="00707269"/>
    <w:rsid w:val="00710D67"/>
    <w:rsid w:val="0071516A"/>
    <w:rsid w:val="007152EF"/>
    <w:rsid w:val="00715653"/>
    <w:rsid w:val="0071677C"/>
    <w:rsid w:val="00720218"/>
    <w:rsid w:val="00721822"/>
    <w:rsid w:val="007228B3"/>
    <w:rsid w:val="00723C96"/>
    <w:rsid w:val="0072446D"/>
    <w:rsid w:val="00724589"/>
    <w:rsid w:val="007247FA"/>
    <w:rsid w:val="007248C5"/>
    <w:rsid w:val="00726A65"/>
    <w:rsid w:val="0072744C"/>
    <w:rsid w:val="00727B35"/>
    <w:rsid w:val="007301D1"/>
    <w:rsid w:val="00730382"/>
    <w:rsid w:val="00734981"/>
    <w:rsid w:val="00735F1E"/>
    <w:rsid w:val="00740578"/>
    <w:rsid w:val="0074066A"/>
    <w:rsid w:val="00740D1B"/>
    <w:rsid w:val="0074440E"/>
    <w:rsid w:val="007447D4"/>
    <w:rsid w:val="00747A1B"/>
    <w:rsid w:val="007503E7"/>
    <w:rsid w:val="007504CC"/>
    <w:rsid w:val="00751F91"/>
    <w:rsid w:val="00753AAE"/>
    <w:rsid w:val="00754271"/>
    <w:rsid w:val="0075604C"/>
    <w:rsid w:val="0076037D"/>
    <w:rsid w:val="007609D4"/>
    <w:rsid w:val="007609E5"/>
    <w:rsid w:val="00760ADA"/>
    <w:rsid w:val="007640CF"/>
    <w:rsid w:val="0077003D"/>
    <w:rsid w:val="00772852"/>
    <w:rsid w:val="00772D4B"/>
    <w:rsid w:val="00772D68"/>
    <w:rsid w:val="00772E22"/>
    <w:rsid w:val="007735D7"/>
    <w:rsid w:val="00776262"/>
    <w:rsid w:val="00776770"/>
    <w:rsid w:val="0077678A"/>
    <w:rsid w:val="00777092"/>
    <w:rsid w:val="00780857"/>
    <w:rsid w:val="007810AF"/>
    <w:rsid w:val="007838B4"/>
    <w:rsid w:val="00785503"/>
    <w:rsid w:val="007900E0"/>
    <w:rsid w:val="00791F9E"/>
    <w:rsid w:val="007935D5"/>
    <w:rsid w:val="007945BD"/>
    <w:rsid w:val="00795462"/>
    <w:rsid w:val="0079748D"/>
    <w:rsid w:val="007A0EEA"/>
    <w:rsid w:val="007A2E98"/>
    <w:rsid w:val="007A6F80"/>
    <w:rsid w:val="007A6FF0"/>
    <w:rsid w:val="007B0A88"/>
    <w:rsid w:val="007B231B"/>
    <w:rsid w:val="007B32D3"/>
    <w:rsid w:val="007B37E0"/>
    <w:rsid w:val="007C2534"/>
    <w:rsid w:val="007C3FD0"/>
    <w:rsid w:val="007C514A"/>
    <w:rsid w:val="007C51DC"/>
    <w:rsid w:val="007D0813"/>
    <w:rsid w:val="007D17B9"/>
    <w:rsid w:val="007D2D6B"/>
    <w:rsid w:val="007D3EF9"/>
    <w:rsid w:val="007D6EC6"/>
    <w:rsid w:val="007E258A"/>
    <w:rsid w:val="007E67B4"/>
    <w:rsid w:val="007E7820"/>
    <w:rsid w:val="007F255B"/>
    <w:rsid w:val="007F48E3"/>
    <w:rsid w:val="007F63D4"/>
    <w:rsid w:val="007F67E8"/>
    <w:rsid w:val="008004C3"/>
    <w:rsid w:val="008017AD"/>
    <w:rsid w:val="0080257C"/>
    <w:rsid w:val="00804E75"/>
    <w:rsid w:val="0080516B"/>
    <w:rsid w:val="00807A98"/>
    <w:rsid w:val="00810B44"/>
    <w:rsid w:val="00810D9E"/>
    <w:rsid w:val="008154D8"/>
    <w:rsid w:val="008158D9"/>
    <w:rsid w:val="0082197A"/>
    <w:rsid w:val="00821EAC"/>
    <w:rsid w:val="00822BA3"/>
    <w:rsid w:val="00824EE0"/>
    <w:rsid w:val="00826ACF"/>
    <w:rsid w:val="0083196C"/>
    <w:rsid w:val="00831FBE"/>
    <w:rsid w:val="00832082"/>
    <w:rsid w:val="00832BB0"/>
    <w:rsid w:val="008333F5"/>
    <w:rsid w:val="008338DC"/>
    <w:rsid w:val="00833F5C"/>
    <w:rsid w:val="00834485"/>
    <w:rsid w:val="0083476F"/>
    <w:rsid w:val="00836270"/>
    <w:rsid w:val="0083694F"/>
    <w:rsid w:val="00845721"/>
    <w:rsid w:val="00845B00"/>
    <w:rsid w:val="00845D80"/>
    <w:rsid w:val="00846DD9"/>
    <w:rsid w:val="00851485"/>
    <w:rsid w:val="00853A82"/>
    <w:rsid w:val="00854097"/>
    <w:rsid w:val="00854FF9"/>
    <w:rsid w:val="008557D0"/>
    <w:rsid w:val="0085763D"/>
    <w:rsid w:val="00860461"/>
    <w:rsid w:val="008609BC"/>
    <w:rsid w:val="00860C0A"/>
    <w:rsid w:val="008618B6"/>
    <w:rsid w:val="00864763"/>
    <w:rsid w:val="00866174"/>
    <w:rsid w:val="008713D4"/>
    <w:rsid w:val="0087192C"/>
    <w:rsid w:val="00873D2B"/>
    <w:rsid w:val="0087552A"/>
    <w:rsid w:val="00876600"/>
    <w:rsid w:val="00876AA0"/>
    <w:rsid w:val="008773D5"/>
    <w:rsid w:val="00877F8B"/>
    <w:rsid w:val="00882BF4"/>
    <w:rsid w:val="008833EE"/>
    <w:rsid w:val="00892B00"/>
    <w:rsid w:val="008953ED"/>
    <w:rsid w:val="00896AF6"/>
    <w:rsid w:val="008A1477"/>
    <w:rsid w:val="008A2A2B"/>
    <w:rsid w:val="008A4AB1"/>
    <w:rsid w:val="008B05B8"/>
    <w:rsid w:val="008B0B41"/>
    <w:rsid w:val="008B2A1A"/>
    <w:rsid w:val="008B5A4C"/>
    <w:rsid w:val="008B5BF1"/>
    <w:rsid w:val="008B5CFA"/>
    <w:rsid w:val="008B7EBA"/>
    <w:rsid w:val="008C0FEF"/>
    <w:rsid w:val="008C28FA"/>
    <w:rsid w:val="008C2D5D"/>
    <w:rsid w:val="008C3AC6"/>
    <w:rsid w:val="008C44A0"/>
    <w:rsid w:val="008C5AD7"/>
    <w:rsid w:val="008C5D10"/>
    <w:rsid w:val="008C5D11"/>
    <w:rsid w:val="008C6E8E"/>
    <w:rsid w:val="008C7659"/>
    <w:rsid w:val="008D0A70"/>
    <w:rsid w:val="008D0B90"/>
    <w:rsid w:val="008D0C82"/>
    <w:rsid w:val="008D218A"/>
    <w:rsid w:val="008D274B"/>
    <w:rsid w:val="008D2E86"/>
    <w:rsid w:val="008D4C98"/>
    <w:rsid w:val="008D6160"/>
    <w:rsid w:val="008E0996"/>
    <w:rsid w:val="008E1116"/>
    <w:rsid w:val="008E2DD3"/>
    <w:rsid w:val="008E5BC1"/>
    <w:rsid w:val="008F1096"/>
    <w:rsid w:val="008F13B5"/>
    <w:rsid w:val="008F2E2E"/>
    <w:rsid w:val="008F3E5D"/>
    <w:rsid w:val="008F42C7"/>
    <w:rsid w:val="008F4D5E"/>
    <w:rsid w:val="008F668F"/>
    <w:rsid w:val="008F6E1C"/>
    <w:rsid w:val="00901A1F"/>
    <w:rsid w:val="009029CD"/>
    <w:rsid w:val="0090345A"/>
    <w:rsid w:val="0090742B"/>
    <w:rsid w:val="00913A6F"/>
    <w:rsid w:val="009145B4"/>
    <w:rsid w:val="00914705"/>
    <w:rsid w:val="00915D00"/>
    <w:rsid w:val="00915D9B"/>
    <w:rsid w:val="009163F6"/>
    <w:rsid w:val="00916C62"/>
    <w:rsid w:val="00916D3E"/>
    <w:rsid w:val="00917B0F"/>
    <w:rsid w:val="00921020"/>
    <w:rsid w:val="0092220D"/>
    <w:rsid w:val="00924446"/>
    <w:rsid w:val="00925940"/>
    <w:rsid w:val="00925BF1"/>
    <w:rsid w:val="009306F6"/>
    <w:rsid w:val="00930E15"/>
    <w:rsid w:val="00932C2F"/>
    <w:rsid w:val="00932F91"/>
    <w:rsid w:val="00933A28"/>
    <w:rsid w:val="0093577E"/>
    <w:rsid w:val="00935A06"/>
    <w:rsid w:val="00935BD7"/>
    <w:rsid w:val="0093696A"/>
    <w:rsid w:val="00937678"/>
    <w:rsid w:val="00940511"/>
    <w:rsid w:val="00940820"/>
    <w:rsid w:val="00941805"/>
    <w:rsid w:val="00942399"/>
    <w:rsid w:val="00942BC8"/>
    <w:rsid w:val="00943EFC"/>
    <w:rsid w:val="00945487"/>
    <w:rsid w:val="009454CA"/>
    <w:rsid w:val="009457EA"/>
    <w:rsid w:val="009515A9"/>
    <w:rsid w:val="0095376F"/>
    <w:rsid w:val="00957C90"/>
    <w:rsid w:val="0096146A"/>
    <w:rsid w:val="009618AD"/>
    <w:rsid w:val="00961A99"/>
    <w:rsid w:val="00961F8E"/>
    <w:rsid w:val="0096751D"/>
    <w:rsid w:val="00967ABB"/>
    <w:rsid w:val="0097179D"/>
    <w:rsid w:val="00973262"/>
    <w:rsid w:val="00974316"/>
    <w:rsid w:val="0097442B"/>
    <w:rsid w:val="00975CA6"/>
    <w:rsid w:val="00976270"/>
    <w:rsid w:val="00976C5A"/>
    <w:rsid w:val="00977F1E"/>
    <w:rsid w:val="0098000A"/>
    <w:rsid w:val="00981CD7"/>
    <w:rsid w:val="00983EEC"/>
    <w:rsid w:val="0098402A"/>
    <w:rsid w:val="009844BF"/>
    <w:rsid w:val="009846FE"/>
    <w:rsid w:val="00985BAF"/>
    <w:rsid w:val="00990D2B"/>
    <w:rsid w:val="00993677"/>
    <w:rsid w:val="00993909"/>
    <w:rsid w:val="009943A8"/>
    <w:rsid w:val="00995388"/>
    <w:rsid w:val="009A0419"/>
    <w:rsid w:val="009A327C"/>
    <w:rsid w:val="009A37A2"/>
    <w:rsid w:val="009A4124"/>
    <w:rsid w:val="009A48C7"/>
    <w:rsid w:val="009A6DA1"/>
    <w:rsid w:val="009A711B"/>
    <w:rsid w:val="009A7C4E"/>
    <w:rsid w:val="009B0F8A"/>
    <w:rsid w:val="009B3F69"/>
    <w:rsid w:val="009B4760"/>
    <w:rsid w:val="009B519C"/>
    <w:rsid w:val="009B697D"/>
    <w:rsid w:val="009B7CAE"/>
    <w:rsid w:val="009C1C2E"/>
    <w:rsid w:val="009C2A37"/>
    <w:rsid w:val="009C3847"/>
    <w:rsid w:val="009C5398"/>
    <w:rsid w:val="009D0533"/>
    <w:rsid w:val="009D17A0"/>
    <w:rsid w:val="009D2FA4"/>
    <w:rsid w:val="009E0384"/>
    <w:rsid w:val="009E189C"/>
    <w:rsid w:val="009E289B"/>
    <w:rsid w:val="009E6584"/>
    <w:rsid w:val="009E73A4"/>
    <w:rsid w:val="009E75A1"/>
    <w:rsid w:val="009F5624"/>
    <w:rsid w:val="009F6FBA"/>
    <w:rsid w:val="009F70BF"/>
    <w:rsid w:val="009F7785"/>
    <w:rsid w:val="00A000B5"/>
    <w:rsid w:val="00A000EF"/>
    <w:rsid w:val="00A00BEE"/>
    <w:rsid w:val="00A00C84"/>
    <w:rsid w:val="00A014C0"/>
    <w:rsid w:val="00A0180A"/>
    <w:rsid w:val="00A033DA"/>
    <w:rsid w:val="00A037BF"/>
    <w:rsid w:val="00A05E4F"/>
    <w:rsid w:val="00A05FF4"/>
    <w:rsid w:val="00A1122F"/>
    <w:rsid w:val="00A11586"/>
    <w:rsid w:val="00A11CFE"/>
    <w:rsid w:val="00A1604D"/>
    <w:rsid w:val="00A16580"/>
    <w:rsid w:val="00A1701C"/>
    <w:rsid w:val="00A17315"/>
    <w:rsid w:val="00A177C0"/>
    <w:rsid w:val="00A21396"/>
    <w:rsid w:val="00A23A19"/>
    <w:rsid w:val="00A23AD8"/>
    <w:rsid w:val="00A25C75"/>
    <w:rsid w:val="00A32635"/>
    <w:rsid w:val="00A34A6C"/>
    <w:rsid w:val="00A359C1"/>
    <w:rsid w:val="00A36507"/>
    <w:rsid w:val="00A41196"/>
    <w:rsid w:val="00A42142"/>
    <w:rsid w:val="00A44F55"/>
    <w:rsid w:val="00A44FAF"/>
    <w:rsid w:val="00A45CC7"/>
    <w:rsid w:val="00A50354"/>
    <w:rsid w:val="00A51273"/>
    <w:rsid w:val="00A5386E"/>
    <w:rsid w:val="00A54115"/>
    <w:rsid w:val="00A60E9A"/>
    <w:rsid w:val="00A61B42"/>
    <w:rsid w:val="00A64880"/>
    <w:rsid w:val="00A64C2E"/>
    <w:rsid w:val="00A65838"/>
    <w:rsid w:val="00A65AA0"/>
    <w:rsid w:val="00A66729"/>
    <w:rsid w:val="00A668C9"/>
    <w:rsid w:val="00A71920"/>
    <w:rsid w:val="00A71ABC"/>
    <w:rsid w:val="00A726A6"/>
    <w:rsid w:val="00A729D9"/>
    <w:rsid w:val="00A759C0"/>
    <w:rsid w:val="00A75B25"/>
    <w:rsid w:val="00A76F20"/>
    <w:rsid w:val="00A77E08"/>
    <w:rsid w:val="00A8009C"/>
    <w:rsid w:val="00A802EF"/>
    <w:rsid w:val="00A80A5F"/>
    <w:rsid w:val="00A8169A"/>
    <w:rsid w:val="00A81CEA"/>
    <w:rsid w:val="00A83153"/>
    <w:rsid w:val="00A83AE3"/>
    <w:rsid w:val="00A86D6C"/>
    <w:rsid w:val="00A870C9"/>
    <w:rsid w:val="00A90B68"/>
    <w:rsid w:val="00A929C2"/>
    <w:rsid w:val="00A92EFC"/>
    <w:rsid w:val="00A937C5"/>
    <w:rsid w:val="00A94243"/>
    <w:rsid w:val="00A955D6"/>
    <w:rsid w:val="00A95DD7"/>
    <w:rsid w:val="00A96888"/>
    <w:rsid w:val="00AA1A6C"/>
    <w:rsid w:val="00AA5190"/>
    <w:rsid w:val="00AA59A1"/>
    <w:rsid w:val="00AA6246"/>
    <w:rsid w:val="00AA649F"/>
    <w:rsid w:val="00AA7A7D"/>
    <w:rsid w:val="00AB49E7"/>
    <w:rsid w:val="00AB5A07"/>
    <w:rsid w:val="00AB6C1B"/>
    <w:rsid w:val="00AB7F45"/>
    <w:rsid w:val="00AC2BDD"/>
    <w:rsid w:val="00AC39F2"/>
    <w:rsid w:val="00AC41ED"/>
    <w:rsid w:val="00AC6FA1"/>
    <w:rsid w:val="00AD1072"/>
    <w:rsid w:val="00AD32A5"/>
    <w:rsid w:val="00AD3B63"/>
    <w:rsid w:val="00AE1F4F"/>
    <w:rsid w:val="00AE311F"/>
    <w:rsid w:val="00AE4338"/>
    <w:rsid w:val="00AE45AC"/>
    <w:rsid w:val="00AE66E8"/>
    <w:rsid w:val="00AE70A7"/>
    <w:rsid w:val="00AE74C4"/>
    <w:rsid w:val="00AF00B9"/>
    <w:rsid w:val="00AF07D5"/>
    <w:rsid w:val="00AF09B8"/>
    <w:rsid w:val="00AF3192"/>
    <w:rsid w:val="00AF4399"/>
    <w:rsid w:val="00AF65B0"/>
    <w:rsid w:val="00B003DE"/>
    <w:rsid w:val="00B00A14"/>
    <w:rsid w:val="00B014C7"/>
    <w:rsid w:val="00B029BF"/>
    <w:rsid w:val="00B029E8"/>
    <w:rsid w:val="00B036A7"/>
    <w:rsid w:val="00B05966"/>
    <w:rsid w:val="00B05A9C"/>
    <w:rsid w:val="00B1013C"/>
    <w:rsid w:val="00B10D1C"/>
    <w:rsid w:val="00B11912"/>
    <w:rsid w:val="00B11EFC"/>
    <w:rsid w:val="00B1300A"/>
    <w:rsid w:val="00B14D61"/>
    <w:rsid w:val="00B16454"/>
    <w:rsid w:val="00B164D6"/>
    <w:rsid w:val="00B1721F"/>
    <w:rsid w:val="00B20D2A"/>
    <w:rsid w:val="00B2124A"/>
    <w:rsid w:val="00B21422"/>
    <w:rsid w:val="00B21B25"/>
    <w:rsid w:val="00B22655"/>
    <w:rsid w:val="00B22922"/>
    <w:rsid w:val="00B22B85"/>
    <w:rsid w:val="00B23C69"/>
    <w:rsid w:val="00B27532"/>
    <w:rsid w:val="00B276DD"/>
    <w:rsid w:val="00B2777D"/>
    <w:rsid w:val="00B27C35"/>
    <w:rsid w:val="00B30C63"/>
    <w:rsid w:val="00B31B6A"/>
    <w:rsid w:val="00B32BF8"/>
    <w:rsid w:val="00B338DD"/>
    <w:rsid w:val="00B36B3D"/>
    <w:rsid w:val="00B40C04"/>
    <w:rsid w:val="00B40E4D"/>
    <w:rsid w:val="00B410A9"/>
    <w:rsid w:val="00B45552"/>
    <w:rsid w:val="00B45D0D"/>
    <w:rsid w:val="00B5015D"/>
    <w:rsid w:val="00B506CE"/>
    <w:rsid w:val="00B518DD"/>
    <w:rsid w:val="00B51A57"/>
    <w:rsid w:val="00B54301"/>
    <w:rsid w:val="00B54767"/>
    <w:rsid w:val="00B55676"/>
    <w:rsid w:val="00B55D4C"/>
    <w:rsid w:val="00B56B2E"/>
    <w:rsid w:val="00B5780D"/>
    <w:rsid w:val="00B61F3A"/>
    <w:rsid w:val="00B638D8"/>
    <w:rsid w:val="00B65180"/>
    <w:rsid w:val="00B65FE7"/>
    <w:rsid w:val="00B70336"/>
    <w:rsid w:val="00B70F3E"/>
    <w:rsid w:val="00B7272D"/>
    <w:rsid w:val="00B73914"/>
    <w:rsid w:val="00B745DB"/>
    <w:rsid w:val="00B82BD2"/>
    <w:rsid w:val="00B8519E"/>
    <w:rsid w:val="00B851AA"/>
    <w:rsid w:val="00B857ED"/>
    <w:rsid w:val="00B86B53"/>
    <w:rsid w:val="00B86C96"/>
    <w:rsid w:val="00B8702E"/>
    <w:rsid w:val="00B87AC4"/>
    <w:rsid w:val="00B87E4E"/>
    <w:rsid w:val="00B918B6"/>
    <w:rsid w:val="00BA0015"/>
    <w:rsid w:val="00BA0583"/>
    <w:rsid w:val="00BA3799"/>
    <w:rsid w:val="00BA3ECB"/>
    <w:rsid w:val="00BA4C3D"/>
    <w:rsid w:val="00BA5880"/>
    <w:rsid w:val="00BB06D2"/>
    <w:rsid w:val="00BB1BE0"/>
    <w:rsid w:val="00BB4EB2"/>
    <w:rsid w:val="00BC188B"/>
    <w:rsid w:val="00BC30AA"/>
    <w:rsid w:val="00BC33FD"/>
    <w:rsid w:val="00BC40EC"/>
    <w:rsid w:val="00BC67EE"/>
    <w:rsid w:val="00BC6DD7"/>
    <w:rsid w:val="00BD1599"/>
    <w:rsid w:val="00BD28C9"/>
    <w:rsid w:val="00BD2E40"/>
    <w:rsid w:val="00BD466D"/>
    <w:rsid w:val="00BD48AE"/>
    <w:rsid w:val="00BD66DA"/>
    <w:rsid w:val="00BD6714"/>
    <w:rsid w:val="00BD6B26"/>
    <w:rsid w:val="00BD79DB"/>
    <w:rsid w:val="00BE0841"/>
    <w:rsid w:val="00BE2348"/>
    <w:rsid w:val="00BE4CE2"/>
    <w:rsid w:val="00BE552D"/>
    <w:rsid w:val="00BE6EA9"/>
    <w:rsid w:val="00BF0DDE"/>
    <w:rsid w:val="00C01E7B"/>
    <w:rsid w:val="00C029C8"/>
    <w:rsid w:val="00C0446C"/>
    <w:rsid w:val="00C05C46"/>
    <w:rsid w:val="00C07EB8"/>
    <w:rsid w:val="00C1340F"/>
    <w:rsid w:val="00C134B8"/>
    <w:rsid w:val="00C16C0C"/>
    <w:rsid w:val="00C22E53"/>
    <w:rsid w:val="00C258EB"/>
    <w:rsid w:val="00C27236"/>
    <w:rsid w:val="00C30AF4"/>
    <w:rsid w:val="00C3170F"/>
    <w:rsid w:val="00C317B0"/>
    <w:rsid w:val="00C3231E"/>
    <w:rsid w:val="00C32E9A"/>
    <w:rsid w:val="00C354D9"/>
    <w:rsid w:val="00C35B9F"/>
    <w:rsid w:val="00C35F55"/>
    <w:rsid w:val="00C36B44"/>
    <w:rsid w:val="00C40D64"/>
    <w:rsid w:val="00C43333"/>
    <w:rsid w:val="00C436C2"/>
    <w:rsid w:val="00C45695"/>
    <w:rsid w:val="00C46C88"/>
    <w:rsid w:val="00C516A5"/>
    <w:rsid w:val="00C518BE"/>
    <w:rsid w:val="00C52667"/>
    <w:rsid w:val="00C52AF9"/>
    <w:rsid w:val="00C530D6"/>
    <w:rsid w:val="00C53298"/>
    <w:rsid w:val="00C54C45"/>
    <w:rsid w:val="00C5622C"/>
    <w:rsid w:val="00C5669E"/>
    <w:rsid w:val="00C601DE"/>
    <w:rsid w:val="00C60949"/>
    <w:rsid w:val="00C63853"/>
    <w:rsid w:val="00C6448B"/>
    <w:rsid w:val="00C66335"/>
    <w:rsid w:val="00C74663"/>
    <w:rsid w:val="00C7527D"/>
    <w:rsid w:val="00C75507"/>
    <w:rsid w:val="00C819F8"/>
    <w:rsid w:val="00C830C6"/>
    <w:rsid w:val="00C84545"/>
    <w:rsid w:val="00C850C0"/>
    <w:rsid w:val="00C85D31"/>
    <w:rsid w:val="00C85DA6"/>
    <w:rsid w:val="00C8610C"/>
    <w:rsid w:val="00C86DF7"/>
    <w:rsid w:val="00C8725C"/>
    <w:rsid w:val="00C91028"/>
    <w:rsid w:val="00C91EF0"/>
    <w:rsid w:val="00C9415C"/>
    <w:rsid w:val="00C95801"/>
    <w:rsid w:val="00C9796A"/>
    <w:rsid w:val="00CA0D43"/>
    <w:rsid w:val="00CA526F"/>
    <w:rsid w:val="00CA5C59"/>
    <w:rsid w:val="00CA62E0"/>
    <w:rsid w:val="00CA640D"/>
    <w:rsid w:val="00CB0759"/>
    <w:rsid w:val="00CB2DF6"/>
    <w:rsid w:val="00CB40E7"/>
    <w:rsid w:val="00CC1EF0"/>
    <w:rsid w:val="00CC317B"/>
    <w:rsid w:val="00CC38BE"/>
    <w:rsid w:val="00CC7545"/>
    <w:rsid w:val="00CD1ED9"/>
    <w:rsid w:val="00CD334E"/>
    <w:rsid w:val="00CD380D"/>
    <w:rsid w:val="00CD3F1C"/>
    <w:rsid w:val="00CD4626"/>
    <w:rsid w:val="00CD7C1F"/>
    <w:rsid w:val="00CD7E61"/>
    <w:rsid w:val="00CE06D5"/>
    <w:rsid w:val="00CE085E"/>
    <w:rsid w:val="00CE1CAB"/>
    <w:rsid w:val="00CE345C"/>
    <w:rsid w:val="00CE47BC"/>
    <w:rsid w:val="00CE6758"/>
    <w:rsid w:val="00CE6B0C"/>
    <w:rsid w:val="00CE7479"/>
    <w:rsid w:val="00CF008D"/>
    <w:rsid w:val="00CF0D28"/>
    <w:rsid w:val="00CF1E9F"/>
    <w:rsid w:val="00CF267E"/>
    <w:rsid w:val="00CF3A06"/>
    <w:rsid w:val="00CF53B2"/>
    <w:rsid w:val="00CF54CE"/>
    <w:rsid w:val="00CF7E73"/>
    <w:rsid w:val="00D02AD3"/>
    <w:rsid w:val="00D06384"/>
    <w:rsid w:val="00D06EF4"/>
    <w:rsid w:val="00D07252"/>
    <w:rsid w:val="00D10820"/>
    <w:rsid w:val="00D11B59"/>
    <w:rsid w:val="00D12980"/>
    <w:rsid w:val="00D13640"/>
    <w:rsid w:val="00D16EF5"/>
    <w:rsid w:val="00D17154"/>
    <w:rsid w:val="00D17C93"/>
    <w:rsid w:val="00D206BD"/>
    <w:rsid w:val="00D22DFB"/>
    <w:rsid w:val="00D24086"/>
    <w:rsid w:val="00D245FE"/>
    <w:rsid w:val="00D2538D"/>
    <w:rsid w:val="00D26FB9"/>
    <w:rsid w:val="00D308EA"/>
    <w:rsid w:val="00D3207A"/>
    <w:rsid w:val="00D322ED"/>
    <w:rsid w:val="00D33F24"/>
    <w:rsid w:val="00D35992"/>
    <w:rsid w:val="00D37B74"/>
    <w:rsid w:val="00D37DFC"/>
    <w:rsid w:val="00D45296"/>
    <w:rsid w:val="00D45640"/>
    <w:rsid w:val="00D456AD"/>
    <w:rsid w:val="00D47301"/>
    <w:rsid w:val="00D51230"/>
    <w:rsid w:val="00D515C9"/>
    <w:rsid w:val="00D53BCF"/>
    <w:rsid w:val="00D542D7"/>
    <w:rsid w:val="00D55233"/>
    <w:rsid w:val="00D5536B"/>
    <w:rsid w:val="00D57007"/>
    <w:rsid w:val="00D602B5"/>
    <w:rsid w:val="00D61B65"/>
    <w:rsid w:val="00D6220A"/>
    <w:rsid w:val="00D625C5"/>
    <w:rsid w:val="00D635D6"/>
    <w:rsid w:val="00D65AC0"/>
    <w:rsid w:val="00D6600B"/>
    <w:rsid w:val="00D700DD"/>
    <w:rsid w:val="00D703AC"/>
    <w:rsid w:val="00D71595"/>
    <w:rsid w:val="00D72046"/>
    <w:rsid w:val="00D758D9"/>
    <w:rsid w:val="00D758ED"/>
    <w:rsid w:val="00D77077"/>
    <w:rsid w:val="00D83391"/>
    <w:rsid w:val="00D84899"/>
    <w:rsid w:val="00D8707A"/>
    <w:rsid w:val="00D876F1"/>
    <w:rsid w:val="00D91219"/>
    <w:rsid w:val="00D91E8F"/>
    <w:rsid w:val="00D944EE"/>
    <w:rsid w:val="00D96620"/>
    <w:rsid w:val="00D9748F"/>
    <w:rsid w:val="00DA1B73"/>
    <w:rsid w:val="00DA39AA"/>
    <w:rsid w:val="00DA41A9"/>
    <w:rsid w:val="00DA41D5"/>
    <w:rsid w:val="00DA44F0"/>
    <w:rsid w:val="00DA4A9A"/>
    <w:rsid w:val="00DB0992"/>
    <w:rsid w:val="00DB125C"/>
    <w:rsid w:val="00DB1FE4"/>
    <w:rsid w:val="00DB43E9"/>
    <w:rsid w:val="00DB619F"/>
    <w:rsid w:val="00DC0517"/>
    <w:rsid w:val="00DC0564"/>
    <w:rsid w:val="00DC4185"/>
    <w:rsid w:val="00DC6A61"/>
    <w:rsid w:val="00DC6ABE"/>
    <w:rsid w:val="00DD048D"/>
    <w:rsid w:val="00DD0906"/>
    <w:rsid w:val="00DD2381"/>
    <w:rsid w:val="00DD3709"/>
    <w:rsid w:val="00DD4335"/>
    <w:rsid w:val="00DD65DA"/>
    <w:rsid w:val="00DD6C7A"/>
    <w:rsid w:val="00DE07C1"/>
    <w:rsid w:val="00DE2B17"/>
    <w:rsid w:val="00DE36AB"/>
    <w:rsid w:val="00DE58BB"/>
    <w:rsid w:val="00DE6CFF"/>
    <w:rsid w:val="00DE75F1"/>
    <w:rsid w:val="00DE7A0C"/>
    <w:rsid w:val="00DE7F33"/>
    <w:rsid w:val="00DF0C12"/>
    <w:rsid w:val="00DF51D3"/>
    <w:rsid w:val="00DF5250"/>
    <w:rsid w:val="00DF5435"/>
    <w:rsid w:val="00DF67CD"/>
    <w:rsid w:val="00DF74F7"/>
    <w:rsid w:val="00E0133A"/>
    <w:rsid w:val="00E06063"/>
    <w:rsid w:val="00E10C34"/>
    <w:rsid w:val="00E1101B"/>
    <w:rsid w:val="00E147BE"/>
    <w:rsid w:val="00E1632F"/>
    <w:rsid w:val="00E17EFA"/>
    <w:rsid w:val="00E201D8"/>
    <w:rsid w:val="00E232A1"/>
    <w:rsid w:val="00E24970"/>
    <w:rsid w:val="00E253D2"/>
    <w:rsid w:val="00E264CC"/>
    <w:rsid w:val="00E31A83"/>
    <w:rsid w:val="00E33F04"/>
    <w:rsid w:val="00E36579"/>
    <w:rsid w:val="00E36FB6"/>
    <w:rsid w:val="00E4094C"/>
    <w:rsid w:val="00E42424"/>
    <w:rsid w:val="00E424CC"/>
    <w:rsid w:val="00E4298A"/>
    <w:rsid w:val="00E44259"/>
    <w:rsid w:val="00E45A3C"/>
    <w:rsid w:val="00E50380"/>
    <w:rsid w:val="00E5088A"/>
    <w:rsid w:val="00E61339"/>
    <w:rsid w:val="00E616E6"/>
    <w:rsid w:val="00E61796"/>
    <w:rsid w:val="00E630E8"/>
    <w:rsid w:val="00E63503"/>
    <w:rsid w:val="00E63C46"/>
    <w:rsid w:val="00E63E6C"/>
    <w:rsid w:val="00E65DA9"/>
    <w:rsid w:val="00E73672"/>
    <w:rsid w:val="00E7375E"/>
    <w:rsid w:val="00E73A76"/>
    <w:rsid w:val="00E75BC5"/>
    <w:rsid w:val="00E75DAE"/>
    <w:rsid w:val="00E8099C"/>
    <w:rsid w:val="00E82E9F"/>
    <w:rsid w:val="00E8455D"/>
    <w:rsid w:val="00E86443"/>
    <w:rsid w:val="00E86A10"/>
    <w:rsid w:val="00E87002"/>
    <w:rsid w:val="00E87D8B"/>
    <w:rsid w:val="00E9257A"/>
    <w:rsid w:val="00E930B9"/>
    <w:rsid w:val="00E93AA0"/>
    <w:rsid w:val="00E948E1"/>
    <w:rsid w:val="00E9556A"/>
    <w:rsid w:val="00E9585D"/>
    <w:rsid w:val="00E95994"/>
    <w:rsid w:val="00E972A6"/>
    <w:rsid w:val="00EA1E4C"/>
    <w:rsid w:val="00EA24DB"/>
    <w:rsid w:val="00EA3350"/>
    <w:rsid w:val="00EB1DBF"/>
    <w:rsid w:val="00EB1F4F"/>
    <w:rsid w:val="00EB201C"/>
    <w:rsid w:val="00EB4772"/>
    <w:rsid w:val="00EB6F7A"/>
    <w:rsid w:val="00EC0038"/>
    <w:rsid w:val="00EC0C71"/>
    <w:rsid w:val="00EC1526"/>
    <w:rsid w:val="00EC1C9A"/>
    <w:rsid w:val="00EC1DF3"/>
    <w:rsid w:val="00EC240C"/>
    <w:rsid w:val="00EC60BA"/>
    <w:rsid w:val="00EC64A2"/>
    <w:rsid w:val="00EC6903"/>
    <w:rsid w:val="00ED08CD"/>
    <w:rsid w:val="00ED08DB"/>
    <w:rsid w:val="00ED0FB9"/>
    <w:rsid w:val="00ED3A1C"/>
    <w:rsid w:val="00ED6B79"/>
    <w:rsid w:val="00EE0FBF"/>
    <w:rsid w:val="00EE1060"/>
    <w:rsid w:val="00EE173A"/>
    <w:rsid w:val="00EE384C"/>
    <w:rsid w:val="00EE452E"/>
    <w:rsid w:val="00EE5004"/>
    <w:rsid w:val="00EE563D"/>
    <w:rsid w:val="00EE6041"/>
    <w:rsid w:val="00EE6E8B"/>
    <w:rsid w:val="00EF0B10"/>
    <w:rsid w:val="00EF114C"/>
    <w:rsid w:val="00EF2C1C"/>
    <w:rsid w:val="00EF5434"/>
    <w:rsid w:val="00EF67F1"/>
    <w:rsid w:val="00EF688E"/>
    <w:rsid w:val="00F018A6"/>
    <w:rsid w:val="00F02244"/>
    <w:rsid w:val="00F03C1B"/>
    <w:rsid w:val="00F040D7"/>
    <w:rsid w:val="00F05975"/>
    <w:rsid w:val="00F068AF"/>
    <w:rsid w:val="00F06AEA"/>
    <w:rsid w:val="00F06DAC"/>
    <w:rsid w:val="00F07E44"/>
    <w:rsid w:val="00F103C7"/>
    <w:rsid w:val="00F11764"/>
    <w:rsid w:val="00F12E54"/>
    <w:rsid w:val="00F14AC5"/>
    <w:rsid w:val="00F16423"/>
    <w:rsid w:val="00F2245F"/>
    <w:rsid w:val="00F24F1A"/>
    <w:rsid w:val="00F31622"/>
    <w:rsid w:val="00F31BCE"/>
    <w:rsid w:val="00F3527F"/>
    <w:rsid w:val="00F357B6"/>
    <w:rsid w:val="00F3674E"/>
    <w:rsid w:val="00F40DA1"/>
    <w:rsid w:val="00F441AF"/>
    <w:rsid w:val="00F443B7"/>
    <w:rsid w:val="00F462DE"/>
    <w:rsid w:val="00F46D0E"/>
    <w:rsid w:val="00F46F43"/>
    <w:rsid w:val="00F5077B"/>
    <w:rsid w:val="00F50DBF"/>
    <w:rsid w:val="00F51D0B"/>
    <w:rsid w:val="00F527A8"/>
    <w:rsid w:val="00F53134"/>
    <w:rsid w:val="00F564F2"/>
    <w:rsid w:val="00F57BFD"/>
    <w:rsid w:val="00F60D21"/>
    <w:rsid w:val="00F61C03"/>
    <w:rsid w:val="00F64A6C"/>
    <w:rsid w:val="00F65999"/>
    <w:rsid w:val="00F70B94"/>
    <w:rsid w:val="00F71260"/>
    <w:rsid w:val="00F7238D"/>
    <w:rsid w:val="00F75CDE"/>
    <w:rsid w:val="00F76341"/>
    <w:rsid w:val="00F80D91"/>
    <w:rsid w:val="00F81DAB"/>
    <w:rsid w:val="00F81FF7"/>
    <w:rsid w:val="00F83D79"/>
    <w:rsid w:val="00F854D6"/>
    <w:rsid w:val="00F858BC"/>
    <w:rsid w:val="00F85ECA"/>
    <w:rsid w:val="00F870D1"/>
    <w:rsid w:val="00F8733F"/>
    <w:rsid w:val="00F87697"/>
    <w:rsid w:val="00F87F33"/>
    <w:rsid w:val="00F87F67"/>
    <w:rsid w:val="00F9108C"/>
    <w:rsid w:val="00F936B2"/>
    <w:rsid w:val="00F951C5"/>
    <w:rsid w:val="00F970F3"/>
    <w:rsid w:val="00FA50F6"/>
    <w:rsid w:val="00FA7217"/>
    <w:rsid w:val="00FB13DD"/>
    <w:rsid w:val="00FB3695"/>
    <w:rsid w:val="00FB75EA"/>
    <w:rsid w:val="00FC0075"/>
    <w:rsid w:val="00FC05EE"/>
    <w:rsid w:val="00FC107C"/>
    <w:rsid w:val="00FC186F"/>
    <w:rsid w:val="00FC2676"/>
    <w:rsid w:val="00FC276F"/>
    <w:rsid w:val="00FC2CBA"/>
    <w:rsid w:val="00FC33AA"/>
    <w:rsid w:val="00FC552D"/>
    <w:rsid w:val="00FC58DE"/>
    <w:rsid w:val="00FC5C9E"/>
    <w:rsid w:val="00FC6F4B"/>
    <w:rsid w:val="00FC7E62"/>
    <w:rsid w:val="00FD49E9"/>
    <w:rsid w:val="00FD4EA2"/>
    <w:rsid w:val="00FD7235"/>
    <w:rsid w:val="00FE0B12"/>
    <w:rsid w:val="00FE3596"/>
    <w:rsid w:val="00FE383D"/>
    <w:rsid w:val="00FE441C"/>
    <w:rsid w:val="00FE5AEB"/>
    <w:rsid w:val="00FE7720"/>
    <w:rsid w:val="00FE773A"/>
    <w:rsid w:val="00FE7C2A"/>
    <w:rsid w:val="00FF01CD"/>
    <w:rsid w:val="00FF0E4A"/>
    <w:rsid w:val="00FF3CD0"/>
    <w:rsid w:val="00FF3CE2"/>
    <w:rsid w:val="00FF6AF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C00DE9"/>
  <w15:chartTrackingRefBased/>
  <w15:docId w15:val="{3566ADDC-09DD-4AD8-BA8B-D0593928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08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08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08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08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08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8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8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8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A1821"/>
  </w:style>
  <w:style w:type="character" w:styleId="HTMLCode">
    <w:name w:val="HTML Code"/>
    <w:basedOn w:val="DefaultParagraphFont"/>
    <w:uiPriority w:val="99"/>
    <w:semiHidden/>
    <w:unhideWhenUsed/>
    <w:rsid w:val="00B86B53"/>
    <w:rPr>
      <w:rFonts w:ascii="Courier New" w:eastAsia="Times New Roman" w:hAnsi="Courier New" w:cs="Courier New"/>
      <w:sz w:val="20"/>
      <w:szCs w:val="20"/>
    </w:rPr>
  </w:style>
  <w:style w:type="character" w:styleId="Hyperlink">
    <w:name w:val="Hyperlink"/>
    <w:basedOn w:val="DefaultParagraphFont"/>
    <w:uiPriority w:val="99"/>
    <w:unhideWhenUsed/>
    <w:rsid w:val="00614C7F"/>
    <w:rPr>
      <w:color w:val="0000FF"/>
      <w:u w:val="single"/>
    </w:rPr>
  </w:style>
  <w:style w:type="character" w:styleId="Emphasis">
    <w:name w:val="Emphasis"/>
    <w:basedOn w:val="DefaultParagraphFont"/>
    <w:uiPriority w:val="20"/>
    <w:qFormat/>
    <w:rsid w:val="00E93AA0"/>
    <w:rPr>
      <w:i/>
      <w:iCs/>
    </w:rPr>
  </w:style>
  <w:style w:type="character" w:styleId="PlaceholderText">
    <w:name w:val="Placeholder Text"/>
    <w:basedOn w:val="DefaultParagraphFont"/>
    <w:uiPriority w:val="99"/>
    <w:semiHidden/>
    <w:rsid w:val="004708B0"/>
    <w:rPr>
      <w:color w:val="808080"/>
    </w:rPr>
  </w:style>
  <w:style w:type="character" w:styleId="CommentReference">
    <w:name w:val="annotation reference"/>
    <w:basedOn w:val="DefaultParagraphFont"/>
    <w:uiPriority w:val="99"/>
    <w:semiHidden/>
    <w:unhideWhenUsed/>
    <w:rsid w:val="00E9585D"/>
    <w:rPr>
      <w:sz w:val="16"/>
      <w:szCs w:val="16"/>
    </w:rPr>
  </w:style>
  <w:style w:type="paragraph" w:styleId="CommentText">
    <w:name w:val="annotation text"/>
    <w:basedOn w:val="Normal"/>
    <w:link w:val="CommentTextChar"/>
    <w:uiPriority w:val="99"/>
    <w:semiHidden/>
    <w:unhideWhenUsed/>
    <w:rsid w:val="00E9585D"/>
    <w:pPr>
      <w:spacing w:line="240" w:lineRule="auto"/>
    </w:pPr>
    <w:rPr>
      <w:sz w:val="20"/>
      <w:szCs w:val="20"/>
    </w:rPr>
  </w:style>
  <w:style w:type="character" w:customStyle="1" w:styleId="CommentTextChar">
    <w:name w:val="Comment Text Char"/>
    <w:basedOn w:val="DefaultParagraphFont"/>
    <w:link w:val="CommentText"/>
    <w:uiPriority w:val="99"/>
    <w:semiHidden/>
    <w:rsid w:val="00E9585D"/>
    <w:rPr>
      <w:sz w:val="20"/>
      <w:szCs w:val="20"/>
    </w:rPr>
  </w:style>
  <w:style w:type="paragraph" w:styleId="CommentSubject">
    <w:name w:val="annotation subject"/>
    <w:basedOn w:val="CommentText"/>
    <w:next w:val="CommentText"/>
    <w:link w:val="CommentSubjectChar"/>
    <w:uiPriority w:val="99"/>
    <w:semiHidden/>
    <w:unhideWhenUsed/>
    <w:rsid w:val="00E9585D"/>
    <w:rPr>
      <w:b/>
      <w:bCs/>
    </w:rPr>
  </w:style>
  <w:style w:type="character" w:customStyle="1" w:styleId="CommentSubjectChar">
    <w:name w:val="Comment Subject Char"/>
    <w:basedOn w:val="CommentTextChar"/>
    <w:link w:val="CommentSubject"/>
    <w:uiPriority w:val="99"/>
    <w:semiHidden/>
    <w:rsid w:val="00E9585D"/>
    <w:rPr>
      <w:b/>
      <w:bCs/>
      <w:sz w:val="20"/>
      <w:szCs w:val="20"/>
    </w:rPr>
  </w:style>
  <w:style w:type="paragraph" w:styleId="BalloonText">
    <w:name w:val="Balloon Text"/>
    <w:basedOn w:val="Normal"/>
    <w:link w:val="BalloonTextChar"/>
    <w:uiPriority w:val="99"/>
    <w:semiHidden/>
    <w:unhideWhenUsed/>
    <w:rsid w:val="00E424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4CC"/>
    <w:rPr>
      <w:rFonts w:ascii="Segoe UI" w:hAnsi="Segoe UI" w:cs="Segoe UI"/>
      <w:sz w:val="18"/>
      <w:szCs w:val="18"/>
    </w:rPr>
  </w:style>
  <w:style w:type="paragraph" w:styleId="Revision">
    <w:name w:val="Revision"/>
    <w:hidden/>
    <w:uiPriority w:val="99"/>
    <w:semiHidden/>
    <w:rsid w:val="00301E4B"/>
    <w:pPr>
      <w:spacing w:after="0" w:line="240" w:lineRule="auto"/>
    </w:pPr>
  </w:style>
  <w:style w:type="paragraph" w:styleId="Title">
    <w:name w:val="Title"/>
    <w:basedOn w:val="Normal"/>
    <w:next w:val="Normal"/>
    <w:link w:val="TitleChar"/>
    <w:uiPriority w:val="10"/>
    <w:qFormat/>
    <w:rsid w:val="004874BD"/>
    <w:pPr>
      <w:spacing w:after="0" w:line="240" w:lineRule="auto"/>
      <w:contextualSpacing/>
      <w:jc w:val="both"/>
    </w:pPr>
    <w:rPr>
      <w:rFonts w:ascii="Arial" w:eastAsiaTheme="majorEastAsia" w:hAnsi="Arial" w:cstheme="majorBidi"/>
      <w:b/>
      <w:spacing w:val="-10"/>
      <w:kern w:val="28"/>
      <w:sz w:val="36"/>
      <w:szCs w:val="56"/>
    </w:rPr>
  </w:style>
  <w:style w:type="character" w:customStyle="1" w:styleId="TitleChar">
    <w:name w:val="Title Char"/>
    <w:basedOn w:val="DefaultParagraphFont"/>
    <w:link w:val="Title"/>
    <w:uiPriority w:val="10"/>
    <w:rsid w:val="004874BD"/>
    <w:rPr>
      <w:rFonts w:ascii="Arial" w:eastAsiaTheme="majorEastAsia" w:hAnsi="Arial" w:cstheme="majorBidi"/>
      <w:b/>
      <w:spacing w:val="-10"/>
      <w:kern w:val="28"/>
      <w:sz w:val="36"/>
      <w:szCs w:val="56"/>
    </w:rPr>
  </w:style>
  <w:style w:type="paragraph" w:styleId="ListParagraph">
    <w:name w:val="List Paragraph"/>
    <w:basedOn w:val="Normal"/>
    <w:uiPriority w:val="34"/>
    <w:qFormat/>
    <w:rsid w:val="006D66E5"/>
    <w:pPr>
      <w:spacing w:after="0" w:line="240" w:lineRule="auto"/>
      <w:ind w:left="720"/>
      <w:contextualSpacing/>
    </w:pPr>
    <w:rPr>
      <w:kern w:val="2"/>
      <w:sz w:val="24"/>
      <w:szCs w:val="24"/>
      <w14:ligatures w14:val="standardContextual"/>
    </w:rPr>
  </w:style>
  <w:style w:type="character" w:customStyle="1" w:styleId="apple-converted-space">
    <w:name w:val="apple-converted-space"/>
    <w:basedOn w:val="DefaultParagraphFont"/>
    <w:rsid w:val="006D66E5"/>
  </w:style>
  <w:style w:type="paragraph" w:styleId="Bibliography">
    <w:name w:val="Bibliography"/>
    <w:basedOn w:val="Normal"/>
    <w:next w:val="Normal"/>
    <w:uiPriority w:val="37"/>
    <w:unhideWhenUsed/>
    <w:rsid w:val="006D66E5"/>
    <w:pPr>
      <w:spacing w:after="0" w:line="480" w:lineRule="auto"/>
      <w:ind w:left="720" w:hanging="720"/>
    </w:pPr>
    <w:rPr>
      <w:kern w:val="2"/>
      <w:sz w:val="24"/>
      <w:szCs w:val="24"/>
      <w14:ligatures w14:val="standardContextual"/>
    </w:rPr>
  </w:style>
  <w:style w:type="character" w:styleId="UnresolvedMention">
    <w:name w:val="Unresolved Mention"/>
    <w:basedOn w:val="DefaultParagraphFont"/>
    <w:uiPriority w:val="99"/>
    <w:semiHidden/>
    <w:unhideWhenUsed/>
    <w:rsid w:val="00F103C7"/>
    <w:rPr>
      <w:color w:val="605E5C"/>
      <w:shd w:val="clear" w:color="auto" w:fill="E1DFDD"/>
    </w:rPr>
  </w:style>
  <w:style w:type="paragraph" w:styleId="Header">
    <w:name w:val="header"/>
    <w:basedOn w:val="Normal"/>
    <w:link w:val="HeaderChar"/>
    <w:uiPriority w:val="99"/>
    <w:unhideWhenUsed/>
    <w:rsid w:val="001A13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136F"/>
  </w:style>
  <w:style w:type="paragraph" w:styleId="Footer">
    <w:name w:val="footer"/>
    <w:basedOn w:val="Normal"/>
    <w:link w:val="FooterChar"/>
    <w:uiPriority w:val="99"/>
    <w:unhideWhenUsed/>
    <w:rsid w:val="001A13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136F"/>
  </w:style>
  <w:style w:type="character" w:customStyle="1" w:styleId="Heading1Char">
    <w:name w:val="Heading 1 Char"/>
    <w:basedOn w:val="DefaultParagraphFont"/>
    <w:link w:val="Heading1"/>
    <w:uiPriority w:val="9"/>
    <w:rsid w:val="00E508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08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08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08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08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08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8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8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88A"/>
    <w:rPr>
      <w:rFonts w:eastAsiaTheme="majorEastAsia" w:cstheme="majorBidi"/>
      <w:color w:val="272727" w:themeColor="text1" w:themeTint="D8"/>
    </w:rPr>
  </w:style>
  <w:style w:type="paragraph" w:styleId="Subtitle">
    <w:name w:val="Subtitle"/>
    <w:basedOn w:val="Normal"/>
    <w:next w:val="Normal"/>
    <w:link w:val="SubtitleChar"/>
    <w:uiPriority w:val="11"/>
    <w:qFormat/>
    <w:rsid w:val="00E508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8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88A"/>
    <w:pPr>
      <w:spacing w:before="160"/>
      <w:jc w:val="center"/>
    </w:pPr>
    <w:rPr>
      <w:i/>
      <w:iCs/>
      <w:color w:val="404040" w:themeColor="text1" w:themeTint="BF"/>
    </w:rPr>
  </w:style>
  <w:style w:type="character" w:customStyle="1" w:styleId="QuoteChar">
    <w:name w:val="Quote Char"/>
    <w:basedOn w:val="DefaultParagraphFont"/>
    <w:link w:val="Quote"/>
    <w:uiPriority w:val="29"/>
    <w:rsid w:val="00E5088A"/>
    <w:rPr>
      <w:i/>
      <w:iCs/>
      <w:color w:val="404040" w:themeColor="text1" w:themeTint="BF"/>
    </w:rPr>
  </w:style>
  <w:style w:type="character" w:styleId="IntenseEmphasis">
    <w:name w:val="Intense Emphasis"/>
    <w:basedOn w:val="DefaultParagraphFont"/>
    <w:uiPriority w:val="21"/>
    <w:qFormat/>
    <w:rsid w:val="00E5088A"/>
    <w:rPr>
      <w:i/>
      <w:iCs/>
      <w:color w:val="2F5496" w:themeColor="accent1" w:themeShade="BF"/>
    </w:rPr>
  </w:style>
  <w:style w:type="paragraph" w:styleId="IntenseQuote">
    <w:name w:val="Intense Quote"/>
    <w:basedOn w:val="Normal"/>
    <w:next w:val="Normal"/>
    <w:link w:val="IntenseQuoteChar"/>
    <w:uiPriority w:val="30"/>
    <w:qFormat/>
    <w:rsid w:val="00E508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088A"/>
    <w:rPr>
      <w:i/>
      <w:iCs/>
      <w:color w:val="2F5496" w:themeColor="accent1" w:themeShade="BF"/>
    </w:rPr>
  </w:style>
  <w:style w:type="character" w:styleId="IntenseReference">
    <w:name w:val="Intense Reference"/>
    <w:basedOn w:val="DefaultParagraphFont"/>
    <w:uiPriority w:val="32"/>
    <w:qFormat/>
    <w:rsid w:val="00E5088A"/>
    <w:rPr>
      <w:b/>
      <w:bCs/>
      <w:smallCaps/>
      <w:color w:val="2F5496" w:themeColor="accent1" w:themeShade="BF"/>
      <w:spacing w:val="5"/>
    </w:rPr>
  </w:style>
  <w:style w:type="paragraph" w:customStyle="1" w:styleId="list-inline-item">
    <w:name w:val="list-inline-item"/>
    <w:basedOn w:val="Normal"/>
    <w:rsid w:val="00511D9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hlfld-contribauthor">
    <w:name w:val="hlfld-contribauthor"/>
    <w:basedOn w:val="DefaultParagraphFont"/>
    <w:rsid w:val="00511D98"/>
  </w:style>
  <w:style w:type="character" w:customStyle="1" w:styleId="ml-n1">
    <w:name w:val="ml-n1"/>
    <w:basedOn w:val="DefaultParagraphFont"/>
    <w:rsid w:val="00511D98"/>
  </w:style>
  <w:style w:type="character" w:customStyle="1" w:styleId="ml-1">
    <w:name w:val="ml-1"/>
    <w:basedOn w:val="DefaultParagraphFont"/>
    <w:rsid w:val="00511D98"/>
  </w:style>
  <w:style w:type="character" w:styleId="FollowedHyperlink">
    <w:name w:val="FollowedHyperlink"/>
    <w:basedOn w:val="DefaultParagraphFont"/>
    <w:uiPriority w:val="99"/>
    <w:semiHidden/>
    <w:unhideWhenUsed/>
    <w:rsid w:val="00230937"/>
    <w:rPr>
      <w:color w:val="954F72" w:themeColor="followedHyperlink"/>
      <w:u w:val="single"/>
    </w:rPr>
  </w:style>
  <w:style w:type="character" w:customStyle="1" w:styleId="anchor-text">
    <w:name w:val="anchor-text"/>
    <w:basedOn w:val="DefaultParagraphFont"/>
    <w:rsid w:val="000320EB"/>
  </w:style>
  <w:style w:type="paragraph" w:customStyle="1" w:styleId="dx-doi">
    <w:name w:val="dx-doi"/>
    <w:basedOn w:val="Normal"/>
    <w:rsid w:val="00EA335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rmalWeb">
    <w:name w:val="Normal (Web)"/>
    <w:basedOn w:val="Normal"/>
    <w:uiPriority w:val="99"/>
    <w:unhideWhenUsed/>
    <w:rsid w:val="002C0241"/>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35B2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8442">
      <w:bodyDiv w:val="1"/>
      <w:marLeft w:val="0"/>
      <w:marRight w:val="0"/>
      <w:marTop w:val="0"/>
      <w:marBottom w:val="0"/>
      <w:divBdr>
        <w:top w:val="none" w:sz="0" w:space="0" w:color="auto"/>
        <w:left w:val="none" w:sz="0" w:space="0" w:color="auto"/>
        <w:bottom w:val="none" w:sz="0" w:space="0" w:color="auto"/>
        <w:right w:val="none" w:sz="0" w:space="0" w:color="auto"/>
      </w:divBdr>
    </w:div>
    <w:div w:id="545022466">
      <w:bodyDiv w:val="1"/>
      <w:marLeft w:val="0"/>
      <w:marRight w:val="0"/>
      <w:marTop w:val="0"/>
      <w:marBottom w:val="0"/>
      <w:divBdr>
        <w:top w:val="none" w:sz="0" w:space="0" w:color="auto"/>
        <w:left w:val="none" w:sz="0" w:space="0" w:color="auto"/>
        <w:bottom w:val="none" w:sz="0" w:space="0" w:color="auto"/>
        <w:right w:val="none" w:sz="0" w:space="0" w:color="auto"/>
      </w:divBdr>
    </w:div>
    <w:div w:id="629673781">
      <w:bodyDiv w:val="1"/>
      <w:marLeft w:val="0"/>
      <w:marRight w:val="0"/>
      <w:marTop w:val="0"/>
      <w:marBottom w:val="0"/>
      <w:divBdr>
        <w:top w:val="none" w:sz="0" w:space="0" w:color="auto"/>
        <w:left w:val="none" w:sz="0" w:space="0" w:color="auto"/>
        <w:bottom w:val="none" w:sz="0" w:space="0" w:color="auto"/>
        <w:right w:val="none" w:sz="0" w:space="0" w:color="auto"/>
      </w:divBdr>
    </w:div>
    <w:div w:id="811404259">
      <w:bodyDiv w:val="1"/>
      <w:marLeft w:val="0"/>
      <w:marRight w:val="0"/>
      <w:marTop w:val="0"/>
      <w:marBottom w:val="0"/>
      <w:divBdr>
        <w:top w:val="none" w:sz="0" w:space="0" w:color="auto"/>
        <w:left w:val="none" w:sz="0" w:space="0" w:color="auto"/>
        <w:bottom w:val="none" w:sz="0" w:space="0" w:color="auto"/>
        <w:right w:val="none" w:sz="0" w:space="0" w:color="auto"/>
      </w:divBdr>
      <w:divsChild>
        <w:div w:id="1050492897">
          <w:marLeft w:val="0"/>
          <w:marRight w:val="0"/>
          <w:marTop w:val="0"/>
          <w:marBottom w:val="0"/>
          <w:divBdr>
            <w:top w:val="none" w:sz="0" w:space="0" w:color="auto"/>
            <w:left w:val="none" w:sz="0" w:space="0" w:color="auto"/>
            <w:bottom w:val="none" w:sz="0" w:space="0" w:color="auto"/>
            <w:right w:val="none" w:sz="0" w:space="0" w:color="auto"/>
          </w:divBdr>
          <w:divsChild>
            <w:div w:id="2018921876">
              <w:marLeft w:val="0"/>
              <w:marRight w:val="0"/>
              <w:marTop w:val="0"/>
              <w:marBottom w:val="0"/>
              <w:divBdr>
                <w:top w:val="none" w:sz="0" w:space="0" w:color="auto"/>
                <w:left w:val="none" w:sz="0" w:space="0" w:color="auto"/>
                <w:bottom w:val="none" w:sz="0" w:space="0" w:color="auto"/>
                <w:right w:val="none" w:sz="0" w:space="0" w:color="auto"/>
              </w:divBdr>
              <w:divsChild>
                <w:div w:id="5961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870">
      <w:bodyDiv w:val="1"/>
      <w:marLeft w:val="0"/>
      <w:marRight w:val="0"/>
      <w:marTop w:val="0"/>
      <w:marBottom w:val="0"/>
      <w:divBdr>
        <w:top w:val="none" w:sz="0" w:space="0" w:color="auto"/>
        <w:left w:val="none" w:sz="0" w:space="0" w:color="auto"/>
        <w:bottom w:val="none" w:sz="0" w:space="0" w:color="auto"/>
        <w:right w:val="none" w:sz="0" w:space="0" w:color="auto"/>
      </w:divBdr>
      <w:divsChild>
        <w:div w:id="315694467">
          <w:marLeft w:val="0"/>
          <w:marRight w:val="0"/>
          <w:marTop w:val="0"/>
          <w:marBottom w:val="0"/>
          <w:divBdr>
            <w:top w:val="none" w:sz="0" w:space="0" w:color="auto"/>
            <w:left w:val="none" w:sz="0" w:space="0" w:color="auto"/>
            <w:bottom w:val="none" w:sz="0" w:space="0" w:color="auto"/>
            <w:right w:val="none" w:sz="0" w:space="0" w:color="auto"/>
          </w:divBdr>
          <w:divsChild>
            <w:div w:id="2027822139">
              <w:marLeft w:val="0"/>
              <w:marRight w:val="0"/>
              <w:marTop w:val="0"/>
              <w:marBottom w:val="0"/>
              <w:divBdr>
                <w:top w:val="none" w:sz="0" w:space="0" w:color="auto"/>
                <w:left w:val="none" w:sz="0" w:space="0" w:color="auto"/>
                <w:bottom w:val="none" w:sz="0" w:space="0" w:color="auto"/>
                <w:right w:val="none" w:sz="0" w:space="0" w:color="auto"/>
              </w:divBdr>
              <w:divsChild>
                <w:div w:id="14488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749776">
      <w:bodyDiv w:val="1"/>
      <w:marLeft w:val="0"/>
      <w:marRight w:val="0"/>
      <w:marTop w:val="0"/>
      <w:marBottom w:val="0"/>
      <w:divBdr>
        <w:top w:val="none" w:sz="0" w:space="0" w:color="auto"/>
        <w:left w:val="none" w:sz="0" w:space="0" w:color="auto"/>
        <w:bottom w:val="none" w:sz="0" w:space="0" w:color="auto"/>
        <w:right w:val="none" w:sz="0" w:space="0" w:color="auto"/>
      </w:divBdr>
    </w:div>
    <w:div w:id="1502429115">
      <w:bodyDiv w:val="1"/>
      <w:marLeft w:val="0"/>
      <w:marRight w:val="0"/>
      <w:marTop w:val="0"/>
      <w:marBottom w:val="0"/>
      <w:divBdr>
        <w:top w:val="none" w:sz="0" w:space="0" w:color="auto"/>
        <w:left w:val="none" w:sz="0" w:space="0" w:color="auto"/>
        <w:bottom w:val="none" w:sz="0" w:space="0" w:color="auto"/>
        <w:right w:val="none" w:sz="0" w:space="0" w:color="auto"/>
      </w:divBdr>
      <w:divsChild>
        <w:div w:id="9533124">
          <w:marLeft w:val="0"/>
          <w:marRight w:val="0"/>
          <w:marTop w:val="0"/>
          <w:marBottom w:val="0"/>
          <w:divBdr>
            <w:top w:val="none" w:sz="0" w:space="0" w:color="auto"/>
            <w:left w:val="none" w:sz="0" w:space="0" w:color="auto"/>
            <w:bottom w:val="none" w:sz="0" w:space="0" w:color="auto"/>
            <w:right w:val="none" w:sz="0" w:space="0" w:color="auto"/>
          </w:divBdr>
          <w:divsChild>
            <w:div w:id="1415780283">
              <w:marLeft w:val="0"/>
              <w:marRight w:val="0"/>
              <w:marTop w:val="0"/>
              <w:marBottom w:val="0"/>
              <w:divBdr>
                <w:top w:val="none" w:sz="0" w:space="0" w:color="auto"/>
                <w:left w:val="none" w:sz="0" w:space="0" w:color="auto"/>
                <w:bottom w:val="none" w:sz="0" w:space="0" w:color="auto"/>
                <w:right w:val="none" w:sz="0" w:space="0" w:color="auto"/>
              </w:divBdr>
              <w:divsChild>
                <w:div w:id="1311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68332">
      <w:bodyDiv w:val="1"/>
      <w:marLeft w:val="0"/>
      <w:marRight w:val="0"/>
      <w:marTop w:val="0"/>
      <w:marBottom w:val="0"/>
      <w:divBdr>
        <w:top w:val="none" w:sz="0" w:space="0" w:color="auto"/>
        <w:left w:val="none" w:sz="0" w:space="0" w:color="auto"/>
        <w:bottom w:val="none" w:sz="0" w:space="0" w:color="auto"/>
        <w:right w:val="none" w:sz="0" w:space="0" w:color="auto"/>
      </w:divBdr>
    </w:div>
    <w:div w:id="1788086113">
      <w:bodyDiv w:val="1"/>
      <w:marLeft w:val="0"/>
      <w:marRight w:val="0"/>
      <w:marTop w:val="0"/>
      <w:marBottom w:val="0"/>
      <w:divBdr>
        <w:top w:val="none" w:sz="0" w:space="0" w:color="auto"/>
        <w:left w:val="none" w:sz="0" w:space="0" w:color="auto"/>
        <w:bottom w:val="none" w:sz="0" w:space="0" w:color="auto"/>
        <w:right w:val="none" w:sz="0" w:space="0" w:color="auto"/>
      </w:divBdr>
      <w:divsChild>
        <w:div w:id="1734307307">
          <w:marLeft w:val="0"/>
          <w:marRight w:val="0"/>
          <w:marTop w:val="0"/>
          <w:marBottom w:val="0"/>
          <w:divBdr>
            <w:top w:val="none" w:sz="0" w:space="0" w:color="auto"/>
            <w:left w:val="none" w:sz="0" w:space="0" w:color="auto"/>
            <w:bottom w:val="none" w:sz="0" w:space="0" w:color="auto"/>
            <w:right w:val="none" w:sz="0" w:space="0" w:color="auto"/>
          </w:divBdr>
          <w:divsChild>
            <w:div w:id="1465389010">
              <w:marLeft w:val="0"/>
              <w:marRight w:val="0"/>
              <w:marTop w:val="0"/>
              <w:marBottom w:val="0"/>
              <w:divBdr>
                <w:top w:val="none" w:sz="0" w:space="0" w:color="auto"/>
                <w:left w:val="none" w:sz="0" w:space="0" w:color="auto"/>
                <w:bottom w:val="none" w:sz="0" w:space="0" w:color="auto"/>
                <w:right w:val="none" w:sz="0" w:space="0" w:color="auto"/>
              </w:divBdr>
              <w:divsChild>
                <w:div w:id="78219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950">
      <w:bodyDiv w:val="1"/>
      <w:marLeft w:val="0"/>
      <w:marRight w:val="0"/>
      <w:marTop w:val="0"/>
      <w:marBottom w:val="0"/>
      <w:divBdr>
        <w:top w:val="none" w:sz="0" w:space="0" w:color="auto"/>
        <w:left w:val="none" w:sz="0" w:space="0" w:color="auto"/>
        <w:bottom w:val="none" w:sz="0" w:space="0" w:color="auto"/>
        <w:right w:val="none" w:sz="0" w:space="0" w:color="auto"/>
      </w:divBdr>
      <w:divsChild>
        <w:div w:id="267397496">
          <w:marLeft w:val="0"/>
          <w:marRight w:val="0"/>
          <w:marTop w:val="0"/>
          <w:marBottom w:val="0"/>
          <w:divBdr>
            <w:top w:val="none" w:sz="0" w:space="0" w:color="auto"/>
            <w:left w:val="none" w:sz="0" w:space="0" w:color="auto"/>
            <w:bottom w:val="none" w:sz="0" w:space="0" w:color="auto"/>
            <w:right w:val="none" w:sz="0" w:space="0" w:color="auto"/>
          </w:divBdr>
          <w:divsChild>
            <w:div w:id="1957911328">
              <w:marLeft w:val="0"/>
              <w:marRight w:val="0"/>
              <w:marTop w:val="0"/>
              <w:marBottom w:val="0"/>
              <w:divBdr>
                <w:top w:val="none" w:sz="0" w:space="0" w:color="auto"/>
                <w:left w:val="none" w:sz="0" w:space="0" w:color="auto"/>
                <w:bottom w:val="none" w:sz="0" w:space="0" w:color="auto"/>
                <w:right w:val="none" w:sz="0" w:space="0" w:color="auto"/>
              </w:divBdr>
              <w:divsChild>
                <w:div w:id="9766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111/gcb.14877" TargetMode="External"/><Relationship Id="rId2" Type="http://schemas.openxmlformats.org/officeDocument/2006/relationships/hyperlink" Target="https://doi.org/10.1016/j.geoderma.2023.116711" TargetMode="External"/><Relationship Id="rId1" Type="http://schemas.openxmlformats.org/officeDocument/2006/relationships/hyperlink" Target="https://doi.org/10.1080/10643389.2022.2049578" TargetMode="External"/><Relationship Id="rId4" Type="http://schemas.openxmlformats.org/officeDocument/2006/relationships/hyperlink" Target="https://doi.org/10.1016/j.soilbio.2020.107925"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Laurent.philippot@inrae.fr" TargetMode="External"/><Relationship Id="rId13" Type="http://schemas.openxmlformats.org/officeDocument/2006/relationships/image" Target="media/image1.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jpe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A57E5-2F4B-4BF1-AF32-CF13CA70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822</TotalTime>
  <Pages>46</Pages>
  <Words>62435</Words>
  <Characters>355882</Characters>
  <Application>Microsoft Office Word</Application>
  <DocSecurity>0</DocSecurity>
  <Lines>2965</Lines>
  <Paragraphs>834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417483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Ari-Fina Bintarti</dc:creator>
  <cp:keywords/>
  <dc:description/>
  <cp:lastModifiedBy>Ari Fina Bintarti</cp:lastModifiedBy>
  <cp:revision>78</cp:revision>
  <dcterms:created xsi:type="dcterms:W3CDTF">2024-05-20T07:41:00Z</dcterms:created>
  <dcterms:modified xsi:type="dcterms:W3CDTF">2024-05-26T12:30:00Z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73b52a0d6714f852cf3895f5b3f006e23e70d26a53b4daa53a80387893f9c105</vt:lpwstr>
  </property>
  <property fmtid="{D5CDD505-2E9C-101B-9397-08002B2CF9AE}" pid="3" name="ZOTERO_PREF_1">
    <vt:lpwstr>&lt;data data-version="3" zotero-version="6.0.37"&gt;&lt;session id="KsWl1THP"/&gt;&lt;style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 name="dontAskDelayCitationUpdates" value="true"/&gt;&lt;/prefs&gt;&lt;/data&gt;</vt:lpwstr>
  </property>
</Properties>
</file>